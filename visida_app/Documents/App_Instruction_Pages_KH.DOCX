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E21C2F" w14:textId="5BF9066E" w:rsidR="0076024A" w:rsidRDefault="00822A3E" w:rsidP="005B3731">
      <w:pPr>
        <w:rPr>
          <w:noProof/>
        </w:rPr>
      </w:pPr>
      <w:r>
        <w:rPr>
          <w:noProof/>
          <w:lang w:bidi="km-KH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BFD5771" wp14:editId="0FFD414A">
                <wp:simplePos x="0" y="0"/>
                <wp:positionH relativeFrom="margin">
                  <wp:posOffset>3550920</wp:posOffset>
                </wp:positionH>
                <wp:positionV relativeFrom="paragraph">
                  <wp:posOffset>7620</wp:posOffset>
                </wp:positionV>
                <wp:extent cx="3028950" cy="33909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3390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3DB8C" w14:textId="46A0A4C8" w:rsidR="0085368C" w:rsidRDefault="0085368C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First version of the Instruction Dialog. </w:t>
                            </w:r>
                          </w:p>
                          <w:p w14:paraId="1BDE6766" w14:textId="37AD993D" w:rsidR="0085368C" w:rsidRDefault="0085368C" w:rsidP="007602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AU"/>
                              </w:rPr>
                            </w:pPr>
                            <w:r w:rsidRPr="0076024A">
                              <w:rPr>
                                <w:lang w:val="en-AU"/>
                              </w:rPr>
                              <w:t>Displays an image (or animated .gif, or video if you prefer). Currently has a single gif as these will have to be made for each set of instructions.</w:t>
                            </w:r>
                          </w:p>
                          <w:p w14:paraId="19DC79D3" w14:textId="4226907E" w:rsidR="0085368C" w:rsidRDefault="0085368C" w:rsidP="007602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Displays the text in a scrollable window beneath the image. </w:t>
                            </w:r>
                          </w:p>
                          <w:p w14:paraId="5C82046B" w14:textId="34DDCBB3" w:rsidR="0085368C" w:rsidRDefault="0085368C" w:rsidP="0076024A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Sizes can be changed to suit. I feel the image should be clearer, ie either make it larger or reduce the scope of the gif to only display the single relevant button (EAT in the example).</w:t>
                            </w:r>
                          </w:p>
                          <w:p w14:paraId="0DD47231" w14:textId="4AF66730" w:rsidR="0085368C" w:rsidRPr="0076024A" w:rsidRDefault="0085368C" w:rsidP="0076024A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Another idea is to have multiple “pages” of instructions which you can scroll left and right through. Each page has a specific instruction and relevant image (See below)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D57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9.6pt;margin-top:.6pt;width:238.5pt;height:26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" strokecolor="white [3212]">
                <v:textbox>
                  <w:txbxContent>
                    <w:p w14:paraId="3F63DB8C" w14:textId="46A0A4C8" w:rsidR="0085368C" w:rsidRDefault="0085368C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First version of the Instruction Dialog. </w:t>
                      </w:r>
                    </w:p>
                    <w:p w14:paraId="1BDE6766" w14:textId="37AD993D" w:rsidR="0085368C" w:rsidRDefault="0085368C" w:rsidP="007602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AU"/>
                        </w:rPr>
                      </w:pPr>
                      <w:r w:rsidRPr="0076024A">
                        <w:rPr>
                          <w:lang w:val="en-AU"/>
                        </w:rPr>
                        <w:t>Displays an image (or animated .gif, or video if you prefer). Currently has a single gif as these will have to be made for each set of instructions.</w:t>
                      </w:r>
                    </w:p>
                    <w:p w14:paraId="19DC79D3" w14:textId="4226907E" w:rsidR="0085368C" w:rsidRDefault="0085368C" w:rsidP="007602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Displays the text in a scrollable window beneath the image. </w:t>
                      </w:r>
                    </w:p>
                    <w:p w14:paraId="5C82046B" w14:textId="34DDCBB3" w:rsidR="0085368C" w:rsidRDefault="0085368C" w:rsidP="0076024A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Sizes can be changed to suit. I feel the image should be clearer, </w:t>
                      </w:r>
                      <w:proofErr w:type="spellStart"/>
                      <w:r>
                        <w:rPr>
                          <w:lang w:val="en-AU"/>
                        </w:rPr>
                        <w:t>ie</w:t>
                      </w:r>
                      <w:proofErr w:type="spellEnd"/>
                      <w:r>
                        <w:rPr>
                          <w:lang w:val="en-AU"/>
                        </w:rPr>
                        <w:t xml:space="preserve"> either make it larger or reduce the scope of the gif to only display the single relevant button (EAT in the example).</w:t>
                      </w:r>
                    </w:p>
                    <w:p w14:paraId="0DD47231" w14:textId="4AF66730" w:rsidR="0085368C" w:rsidRPr="0076024A" w:rsidRDefault="0085368C" w:rsidP="0076024A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Another idea is to have multiple “pages” of instructions which you can scroll left and right through. Each page has a specific instruction and relevant image (See below)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B45BB6" w14:textId="028C5081" w:rsidR="0076024A" w:rsidRDefault="0076024A">
      <w:pPr>
        <w:rPr>
          <w:noProof/>
        </w:rPr>
      </w:pPr>
      <w:r>
        <w:rPr>
          <w:noProof/>
          <w:lang w:bidi="km-KH"/>
        </w:rPr>
        <w:drawing>
          <wp:anchor distT="0" distB="0" distL="114300" distR="114300" simplePos="0" relativeHeight="251659264" behindDoc="1" locked="0" layoutInCell="1" allowOverlap="1" wp14:anchorId="4BBDD7DD" wp14:editId="3DB74E4C">
            <wp:simplePos x="0" y="0"/>
            <wp:positionH relativeFrom="column">
              <wp:posOffset>3609975</wp:posOffset>
            </wp:positionH>
            <wp:positionV relativeFrom="paragraph">
              <wp:posOffset>3181350</wp:posOffset>
            </wp:positionV>
            <wp:extent cx="2676525" cy="1571625"/>
            <wp:effectExtent l="0" t="0" r="9525" b="9525"/>
            <wp:wrapTight wrapText="bothSides">
              <wp:wrapPolygon edited="0">
                <wp:start x="0" y="0"/>
                <wp:lineTo x="0" y="21469"/>
                <wp:lineTo x="21523" y="21469"/>
                <wp:lineTo x="21523" y="0"/>
                <wp:lineTo x="0" y="0"/>
              </wp:wrapPolygon>
            </wp:wrapTight>
            <wp:docPr id="2" name="Picture 2" descr="http://unitid.nl/androidpatterns/wp-content/uploads/Horizontalscrol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nitid.nl/androidpatterns/wp-content/uploads/Horizontalscrolling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63"/>
                    <a:stretch/>
                  </pic:blipFill>
                  <pic:spPr bwMode="auto">
                    <a:xfrm>
                      <a:off x="0" y="0"/>
                      <a:ext cx="26765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5A5">
        <w:rPr>
          <w:noProof/>
          <w:lang w:bidi="km-KH"/>
        </w:rPr>
        <w:drawing>
          <wp:inline distT="0" distB="0" distL="0" distR="0" wp14:anchorId="23B4D4C4" wp14:editId="0622A1D9">
            <wp:extent cx="2676525" cy="475826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218" cy="47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5864" w14:textId="21E918A3" w:rsidR="007D49FB" w:rsidRDefault="007D49FB"/>
    <w:p w14:paraId="225ED729" w14:textId="75901C8B" w:rsidR="0076024A" w:rsidRDefault="0076024A"/>
    <w:p w14:paraId="05049DEC" w14:textId="55255FF6" w:rsidR="0076024A" w:rsidRDefault="0076024A">
      <w:r>
        <w:lastRenderedPageBreak/>
        <w:br w:type="page"/>
      </w:r>
    </w:p>
    <w:tbl>
      <w:tblPr>
        <w:tblStyle w:val="TableGrid"/>
        <w:tblpPr w:leftFromText="180" w:rightFromText="180" w:vertAnchor="text" w:horzAnchor="margin" w:tblpX="-725" w:tblpY="-539"/>
        <w:tblW w:w="14220" w:type="dxa"/>
        <w:tblLayout w:type="fixed"/>
        <w:tblLook w:val="04A0" w:firstRow="1" w:lastRow="0" w:firstColumn="1" w:lastColumn="0" w:noHBand="0" w:noVBand="1"/>
      </w:tblPr>
      <w:tblGrid>
        <w:gridCol w:w="1615"/>
        <w:gridCol w:w="3058"/>
        <w:gridCol w:w="4433"/>
        <w:gridCol w:w="5114"/>
      </w:tblGrid>
      <w:tr w:rsidR="004721EC" w14:paraId="654E4F1B" w14:textId="77CC4617" w:rsidTr="002626EE">
        <w:tc>
          <w:tcPr>
            <w:tcW w:w="1615" w:type="dxa"/>
          </w:tcPr>
          <w:p w14:paraId="4C98A905" w14:textId="513EB886" w:rsidR="004721EC" w:rsidRPr="00DB4066" w:rsidRDefault="004721EC" w:rsidP="004721EC">
            <w:pPr>
              <w:jc w:val="center"/>
              <w:rPr>
                <w:b/>
                <w:noProof/>
              </w:rPr>
            </w:pPr>
            <w:r w:rsidRPr="00DB4066">
              <w:rPr>
                <w:b/>
                <w:noProof/>
              </w:rPr>
              <w:lastRenderedPageBreak/>
              <w:t>Screen</w:t>
            </w:r>
          </w:p>
        </w:tc>
        <w:tc>
          <w:tcPr>
            <w:tcW w:w="3058" w:type="dxa"/>
          </w:tcPr>
          <w:p w14:paraId="2B745A6D" w14:textId="46D26C56" w:rsidR="004721EC" w:rsidRPr="00A9503A" w:rsidRDefault="004721EC" w:rsidP="004721EC">
            <w:pPr>
              <w:jc w:val="center"/>
              <w:rPr>
                <w:b/>
              </w:rPr>
            </w:pPr>
            <w:r>
              <w:rPr>
                <w:b/>
              </w:rPr>
              <w:t>Instruction Image (English)</w:t>
            </w:r>
          </w:p>
        </w:tc>
        <w:tc>
          <w:tcPr>
            <w:tcW w:w="4433" w:type="dxa"/>
          </w:tcPr>
          <w:p w14:paraId="7DE61095" w14:textId="17E3AF7A" w:rsidR="004721EC" w:rsidRDefault="004721EC" w:rsidP="004721EC">
            <w:pPr>
              <w:jc w:val="center"/>
              <w:rPr>
                <w:b/>
              </w:rPr>
            </w:pPr>
            <w:r>
              <w:rPr>
                <w:b/>
              </w:rPr>
              <w:t>Instruction Text English</w:t>
            </w:r>
          </w:p>
        </w:tc>
        <w:tc>
          <w:tcPr>
            <w:tcW w:w="5114" w:type="dxa"/>
          </w:tcPr>
          <w:p w14:paraId="72A9E7E6" w14:textId="771C39AA" w:rsidR="004721EC" w:rsidRPr="009E14FE" w:rsidRDefault="004721EC" w:rsidP="004721EC">
            <w:pPr>
              <w:jc w:val="center"/>
              <w:rPr>
                <w:rFonts w:ascii="Khmer OS System" w:hAnsi="Khmer OS System" w:cs="Khmer OS System"/>
                <w:b/>
              </w:rPr>
            </w:pPr>
            <w:r w:rsidRPr="009E14FE">
              <w:rPr>
                <w:rFonts w:ascii="Khmer OS System" w:hAnsi="Khmer OS System" w:cs="Khmer OS System"/>
                <w:b/>
              </w:rPr>
              <w:t>Instruction Text Khmer</w:t>
            </w:r>
          </w:p>
        </w:tc>
      </w:tr>
      <w:tr w:rsidR="004721EC" w14:paraId="794CA034" w14:textId="7B325305" w:rsidTr="002626EE">
        <w:trPr>
          <w:trHeight w:val="1074"/>
        </w:trPr>
        <w:tc>
          <w:tcPr>
            <w:tcW w:w="1615" w:type="dxa"/>
            <w:vMerge w:val="restart"/>
          </w:tcPr>
          <w:p w14:paraId="25B4C669" w14:textId="00B70195" w:rsidR="004721EC" w:rsidRPr="00DB4066" w:rsidRDefault="004721EC" w:rsidP="004721EC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Main Activity</w:t>
            </w:r>
          </w:p>
        </w:tc>
        <w:tc>
          <w:tcPr>
            <w:tcW w:w="3058" w:type="dxa"/>
          </w:tcPr>
          <w:p w14:paraId="6D333E99" w14:textId="77777777" w:rsidR="004721EC" w:rsidRDefault="004721EC" w:rsidP="004721EC"/>
          <w:p w14:paraId="1195CA4E" w14:textId="77777777" w:rsidR="004721EC" w:rsidRDefault="004721EC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62B381B3" wp14:editId="11C9B89A">
                  <wp:extent cx="1479874" cy="914400"/>
                  <wp:effectExtent l="0" t="0" r="6350" b="0"/>
                  <wp:docPr id="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09" r="49399" b="67004"/>
                          <a:stretch/>
                        </pic:blipFill>
                        <pic:spPr>
                          <a:xfrm>
                            <a:off x="0" y="0"/>
                            <a:ext cx="1484389" cy="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4429C" w14:textId="23410CD3" w:rsidR="004721EC" w:rsidRDefault="004721EC" w:rsidP="004721EC"/>
        </w:tc>
        <w:tc>
          <w:tcPr>
            <w:tcW w:w="4433" w:type="dxa"/>
          </w:tcPr>
          <w:p w14:paraId="729590A9" w14:textId="77777777" w:rsidR="004721EC" w:rsidRPr="006F2E78" w:rsidRDefault="004721EC" w:rsidP="004721EC">
            <w:r w:rsidRPr="006F2E78">
              <w:t>Select ‘OWN PLATE’ for foods that are served on a separate plate/bowl for each person.</w:t>
            </w:r>
          </w:p>
          <w:p w14:paraId="6EDBA0F9" w14:textId="77777777" w:rsidR="004721EC" w:rsidRPr="006F2E78" w:rsidRDefault="004721EC" w:rsidP="004721EC">
            <w:r w:rsidRPr="006F2E78">
              <w:t xml:space="preserve">This might include rice or noodles. </w:t>
            </w:r>
          </w:p>
          <w:p w14:paraId="7ABB5AC7" w14:textId="77777777" w:rsidR="004721EC" w:rsidRDefault="004721EC" w:rsidP="004721EC">
            <w:r w:rsidRPr="006F2E78">
              <w:t>Drinks or snacks that you eat by yourself or from your own plate can also be recorded here.</w:t>
            </w:r>
          </w:p>
          <w:p w14:paraId="5630615A" w14:textId="1069C799" w:rsidR="004721EC" w:rsidRDefault="004721EC" w:rsidP="004721EC"/>
        </w:tc>
        <w:tc>
          <w:tcPr>
            <w:tcW w:w="5114" w:type="dxa"/>
          </w:tcPr>
          <w:p w14:paraId="7EF98261" w14:textId="77777777" w:rsidR="004721EC" w:rsidRPr="009E14FE" w:rsidRDefault="004721EC" w:rsidP="004721EC">
            <w:pPr>
              <w:rPr>
                <w:rFonts w:ascii="Khmer OS System" w:hAnsi="Khmer OS System" w:cs="Khmer OS System"/>
              </w:rPr>
            </w:pPr>
            <w:commentRangeStart w:id="0"/>
            <w:r w:rsidRPr="009E14FE">
              <w:rPr>
                <w:rFonts w:ascii="Khmer OS System" w:hAnsi="Khmer OS System" w:cs="Khmer OS System"/>
                <w:cs/>
                <w:lang w:bidi="km-KH"/>
              </w:rPr>
              <w:t>សូមចុចប៊ូតុង</w:t>
            </w:r>
            <w:r w:rsidRPr="009E14FE">
              <w:rPr>
                <w:rFonts w:ascii="Khmer OS System" w:hAnsi="Khmer OS System" w:cs="Khmer OS System"/>
              </w:rPr>
              <w:t>”</w:t>
            </w:r>
            <w:r w:rsidRPr="005E4456">
              <w:rPr>
                <w:rFonts w:ascii="Khmer OS System" w:hAnsi="Khmer OS System" w:cs="Khmer OS System"/>
                <w:b/>
                <w:bCs/>
                <w:cs/>
                <w:lang w:bidi="km-KH"/>
              </w:rPr>
              <w:t>ចានផ្ទាល់ខ្លួន</w:t>
            </w:r>
            <w:r w:rsidRPr="009E14FE">
              <w:rPr>
                <w:rFonts w:ascii="Khmer OS System" w:hAnsi="Khmer OS System" w:cs="Khmer OS System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សម្រាប់ម្ហូបអាហារបរិភោគតែម្នាក់ឯងលើចានតែមួយ។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ម្ហូបអាហារនេះ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រួមទាំងបាយឬមីផង។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ភេសជ្ជឬអាហារសម្រន់ដែលអ្នកបរិភោគដោយខ្លួនឯង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ឬពីចានផ្ទាល់ខ្លួនរបស់អ្នកក៏ត្រូវថតតាមរយៈប៊ូតុងនេះដែរ។</w:t>
            </w:r>
            <w:commentRangeEnd w:id="0"/>
            <w:r w:rsidR="00D17A04" w:rsidRPr="009E14FE">
              <w:rPr>
                <w:rStyle w:val="CommentReference"/>
                <w:rFonts w:ascii="Khmer OS System" w:hAnsi="Khmer OS System" w:cs="Khmer OS System"/>
              </w:rPr>
              <w:commentReference w:id="0"/>
            </w:r>
          </w:p>
          <w:p w14:paraId="54A7D961" w14:textId="1B03E1C8" w:rsidR="00D17A04" w:rsidRPr="009E14FE" w:rsidRDefault="00D17A04" w:rsidP="004721EC">
            <w:pPr>
              <w:rPr>
                <w:rFonts w:ascii="Khmer OS System" w:hAnsi="Khmer OS System" w:cs="Khmer OS System"/>
              </w:rPr>
            </w:pPr>
          </w:p>
        </w:tc>
      </w:tr>
      <w:tr w:rsidR="004721EC" w14:paraId="40B2DF42" w14:textId="464B541A" w:rsidTr="002626EE">
        <w:trPr>
          <w:trHeight w:val="1071"/>
        </w:trPr>
        <w:tc>
          <w:tcPr>
            <w:tcW w:w="1615" w:type="dxa"/>
            <w:vMerge/>
          </w:tcPr>
          <w:p w14:paraId="1EB32DAD" w14:textId="77777777" w:rsidR="004721EC" w:rsidRPr="00DB4066" w:rsidRDefault="004721EC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060C27F1" w14:textId="77777777" w:rsidR="004721EC" w:rsidRDefault="004721EC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1903A32A" wp14:editId="59A276AD">
                  <wp:extent cx="1533525" cy="957075"/>
                  <wp:effectExtent l="0" t="0" r="0" b="0"/>
                  <wp:docPr id="4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03" t="15321" b="67092"/>
                          <a:stretch/>
                        </pic:blipFill>
                        <pic:spPr>
                          <a:xfrm>
                            <a:off x="0" y="0"/>
                            <a:ext cx="1536656" cy="95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E696" w14:textId="01DFE977" w:rsidR="004721EC" w:rsidRDefault="004721EC" w:rsidP="004721EC"/>
        </w:tc>
        <w:tc>
          <w:tcPr>
            <w:tcW w:w="4433" w:type="dxa"/>
          </w:tcPr>
          <w:p w14:paraId="138FEE3B" w14:textId="77777777" w:rsidR="004721EC" w:rsidRPr="006F2E78" w:rsidRDefault="004721EC" w:rsidP="004721EC">
            <w:r w:rsidRPr="006F2E78">
              <w:t xml:space="preserve">Select ‘SHARED PLATE’ for foods that are served on plates that are shared by everyone eating. </w:t>
            </w:r>
          </w:p>
          <w:p w14:paraId="13B30F26" w14:textId="77777777" w:rsidR="004721EC" w:rsidRPr="006F2E78" w:rsidRDefault="004721EC" w:rsidP="004721EC">
            <w:r w:rsidRPr="006F2E78">
              <w:t>The foods are usually placed in the middle of the table or mat.</w:t>
            </w:r>
          </w:p>
          <w:p w14:paraId="5758E3BE" w14:textId="77777777" w:rsidR="004721EC" w:rsidRDefault="004721EC" w:rsidP="004721EC">
            <w:r w:rsidRPr="006F2E78">
              <w:t xml:space="preserve">This might include foods such as </w:t>
            </w:r>
            <w:proofErr w:type="spellStart"/>
            <w:r w:rsidRPr="006F2E78">
              <w:t>samlor</w:t>
            </w:r>
            <w:proofErr w:type="spellEnd"/>
            <w:r w:rsidRPr="006F2E78">
              <w:t>, fruit, fish, vegetables, or meat.</w:t>
            </w:r>
          </w:p>
          <w:p w14:paraId="1DFBCCDC" w14:textId="6299E2FD" w:rsidR="004721EC" w:rsidRPr="00FC279A" w:rsidRDefault="004721EC" w:rsidP="009F7F3E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106F6496" w14:textId="77777777" w:rsidR="004721EC" w:rsidRPr="009E14FE" w:rsidRDefault="004721EC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1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ប្រើសម្រាប់ថតរូបម្ហូប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ដែលដាក់ចានដាច់ដោយឡែកតាមមុខម្ហូប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តែសំរាប់បរិភោគជុំគ្នាចាប់ពី២នាក់ឡើងទៅ។</w:t>
            </w:r>
          </w:p>
          <w:p w14:paraId="1C728950" w14:textId="5C2FB1D6" w:rsidR="004721EC" w:rsidRPr="009E14FE" w:rsidRDefault="004721EC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ជាធម្មតា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គេដាក់ម្ហូបទាំងនេះនៅកណ្តាលតុបាយ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ឬកណ្តាលវង់បាយ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</w:p>
          <w:p w14:paraId="60778365" w14:textId="27AB8EBF" w:rsidR="004721EC" w:rsidRPr="009E14FE" w:rsidRDefault="004721EC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អាហារទាំងនោះរួមមានសម្ល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សាច់ចៀនត្រីចៀនឬក៏សាច់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បន្លែនិងទឹកជ្រលក់។</w:t>
            </w:r>
            <w:commentRangeEnd w:id="1"/>
            <w:r w:rsidR="00D17A04" w:rsidRPr="009E14FE">
              <w:rPr>
                <w:rStyle w:val="CommentReference"/>
                <w:rFonts w:ascii="Khmer OS System" w:hAnsi="Khmer OS System" w:cs="Khmer OS System"/>
              </w:rPr>
              <w:commentReference w:id="1"/>
            </w:r>
          </w:p>
          <w:p w14:paraId="52E63892" w14:textId="29955200" w:rsidR="00D17A04" w:rsidRPr="009E14FE" w:rsidRDefault="00D17A04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</w:tr>
      <w:tr w:rsidR="004721EC" w14:paraId="73933287" w14:textId="65150BAF" w:rsidTr="002626EE">
        <w:trPr>
          <w:trHeight w:val="1071"/>
        </w:trPr>
        <w:tc>
          <w:tcPr>
            <w:tcW w:w="1615" w:type="dxa"/>
            <w:vMerge/>
          </w:tcPr>
          <w:p w14:paraId="10850D19" w14:textId="77777777" w:rsidR="004721EC" w:rsidRPr="00DB4066" w:rsidRDefault="004721EC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BA13085" w14:textId="77777777" w:rsidR="004721EC" w:rsidRDefault="004721EC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70CB4CA6" wp14:editId="00C6F0A5">
                  <wp:extent cx="1495425" cy="351081"/>
                  <wp:effectExtent l="0" t="0" r="0" b="0"/>
                  <wp:docPr id="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66" b="50228"/>
                          <a:stretch/>
                        </pic:blipFill>
                        <pic:spPr>
                          <a:xfrm>
                            <a:off x="0" y="0"/>
                            <a:ext cx="1547197" cy="36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CCAF7" w14:textId="3373F47C" w:rsidR="004721EC" w:rsidRDefault="004721EC" w:rsidP="004721EC"/>
        </w:tc>
        <w:tc>
          <w:tcPr>
            <w:tcW w:w="4433" w:type="dxa"/>
          </w:tcPr>
          <w:p w14:paraId="7F9C9CEB" w14:textId="77777777" w:rsidR="004721EC" w:rsidRDefault="004721EC" w:rsidP="004721EC">
            <w:pPr>
              <w:rPr>
                <w:lang w:val="en-AU" w:bidi="km-KH"/>
              </w:rPr>
            </w:pPr>
            <w:r w:rsidRPr="006F2E78">
              <w:rPr>
                <w:lang w:val="en-AU"/>
              </w:rPr>
              <w:t>Select ‘</w:t>
            </w:r>
            <w:r w:rsidRPr="006F2E78">
              <w:rPr>
                <w:b/>
                <w:bCs/>
                <w:lang w:val="en-AU"/>
              </w:rPr>
              <w:t>FINALIZE EATING</w:t>
            </w:r>
            <w:r w:rsidRPr="006F2E78">
              <w:rPr>
                <w:lang w:val="en-AU"/>
              </w:rPr>
              <w:t>’ to record what happened to the food items (including drinks) you recorded using ‘OWN PLATE’ and/or ‘SHARED PLATES’</w:t>
            </w:r>
          </w:p>
          <w:p w14:paraId="681F11CF" w14:textId="21493458" w:rsidR="00A15B66" w:rsidRPr="006F2E78" w:rsidRDefault="00A15B66" w:rsidP="004721EC">
            <w:pPr>
              <w:rPr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736E1FD3" w14:textId="57FB5895" w:rsidR="004721EC" w:rsidRPr="009E14FE" w:rsidRDefault="004721EC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សូមចុចប៊ូតុង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‘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បញ្ចប់ការបរិភោគ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’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ដើម្បីថតនូវអាហារដែលបានបរិភោគរួចហើយ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រួមទាំងភេសជ្ជ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)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ដែលអ្នកបានថតដោយប្រើប៊ូតុង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”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ចានផ្ទាល់ខ្លួន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ឬ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”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ចានម្ហូបរួម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”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2"/>
            <w:r w:rsidR="00D17A04" w:rsidRPr="009E14FE">
              <w:rPr>
                <w:rStyle w:val="CommentReference"/>
                <w:rFonts w:ascii="Khmer OS System" w:hAnsi="Khmer OS System" w:cs="Khmer OS System"/>
              </w:rPr>
              <w:commentReference w:id="2"/>
            </w:r>
          </w:p>
        </w:tc>
      </w:tr>
      <w:tr w:rsidR="004721EC" w14:paraId="7F5DF756" w14:textId="62C7C707" w:rsidTr="002626EE">
        <w:trPr>
          <w:trHeight w:val="1071"/>
        </w:trPr>
        <w:tc>
          <w:tcPr>
            <w:tcW w:w="1615" w:type="dxa"/>
            <w:vMerge/>
          </w:tcPr>
          <w:p w14:paraId="1E724789" w14:textId="77777777" w:rsidR="004721EC" w:rsidRPr="00DB4066" w:rsidRDefault="004721EC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432BBE3" w14:textId="77777777" w:rsidR="004721EC" w:rsidRDefault="004721EC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7C64308D" wp14:editId="56A6EC8F">
                  <wp:extent cx="1533525" cy="360025"/>
                  <wp:effectExtent l="0" t="0" r="0" b="2540"/>
                  <wp:docPr id="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08" b="34486"/>
                          <a:stretch/>
                        </pic:blipFill>
                        <pic:spPr>
                          <a:xfrm>
                            <a:off x="0" y="0"/>
                            <a:ext cx="1554705" cy="364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F7090" w14:textId="798E53D3" w:rsidR="004721EC" w:rsidRDefault="004721EC" w:rsidP="004721EC"/>
        </w:tc>
        <w:tc>
          <w:tcPr>
            <w:tcW w:w="4433" w:type="dxa"/>
          </w:tcPr>
          <w:p w14:paraId="395DC291" w14:textId="77777777" w:rsidR="004721EC" w:rsidRPr="00A15B66" w:rsidRDefault="004721EC" w:rsidP="004721EC">
            <w:pPr>
              <w:rPr>
                <w:lang w:val="en-AU"/>
              </w:rPr>
            </w:pPr>
            <w:r w:rsidRPr="00A15B66">
              <w:rPr>
                <w:lang w:val="en-AU"/>
              </w:rPr>
              <w:t>Select ‘</w:t>
            </w:r>
            <w:r w:rsidRPr="00A15B66">
              <w:rPr>
                <w:b/>
                <w:bCs/>
                <w:lang w:val="en-AU"/>
              </w:rPr>
              <w:t>COOK</w:t>
            </w:r>
            <w:r w:rsidRPr="00A15B66">
              <w:rPr>
                <w:lang w:val="en-AU"/>
              </w:rPr>
              <w:t>’ for capturing ingredients and recipes of meals and snacks that you prepare.</w:t>
            </w:r>
          </w:p>
          <w:p w14:paraId="5E990FD1" w14:textId="5B92941E" w:rsidR="004721EC" w:rsidRPr="00A15B66" w:rsidRDefault="004721EC" w:rsidP="004721EC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252B4E9B" w14:textId="71D1401B" w:rsidR="004721EC" w:rsidRPr="009E14FE" w:rsidRDefault="004721EC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3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សូមចុចប៊ូតុង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”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ចម្អិន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សម្រាប់ថតគ្រឿងផ្សំ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និងមុខម្ហូប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នៃម្ហូបអាហារនិង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អាហារសម្រន់ដែលអ្នករៀបផ្សំឡើង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3"/>
            <w:r w:rsidR="00D17A04" w:rsidRPr="009E14FE">
              <w:rPr>
                <w:rStyle w:val="CommentReference"/>
                <w:rFonts w:ascii="Khmer OS System" w:hAnsi="Khmer OS System" w:cs="Khmer OS System"/>
              </w:rPr>
              <w:commentReference w:id="3"/>
            </w:r>
          </w:p>
        </w:tc>
      </w:tr>
      <w:tr w:rsidR="004721EC" w14:paraId="4C3EE151" w14:textId="09735BD7" w:rsidTr="002626EE">
        <w:trPr>
          <w:trHeight w:val="1071"/>
        </w:trPr>
        <w:tc>
          <w:tcPr>
            <w:tcW w:w="1615" w:type="dxa"/>
            <w:vMerge/>
          </w:tcPr>
          <w:p w14:paraId="729BC121" w14:textId="77777777" w:rsidR="004721EC" w:rsidRPr="00DB4066" w:rsidRDefault="004721EC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03F4DE90" w14:textId="77777777" w:rsidR="004721EC" w:rsidRDefault="004721EC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04EEB1A3" wp14:editId="3ABA4B8D">
                  <wp:extent cx="1600200" cy="385437"/>
                  <wp:effectExtent l="0" t="0" r="0" b="0"/>
                  <wp:docPr id="77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923" b="18528"/>
                          <a:stretch/>
                        </pic:blipFill>
                        <pic:spPr>
                          <a:xfrm>
                            <a:off x="0" y="0"/>
                            <a:ext cx="1621192" cy="390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8D48D" w14:textId="19FE29F0" w:rsidR="004721EC" w:rsidRDefault="004721EC" w:rsidP="004721EC"/>
        </w:tc>
        <w:tc>
          <w:tcPr>
            <w:tcW w:w="4433" w:type="dxa"/>
          </w:tcPr>
          <w:p w14:paraId="15B54114" w14:textId="77777777" w:rsidR="004721EC" w:rsidRDefault="004721EC" w:rsidP="004721EC">
            <w:pPr>
              <w:rPr>
                <w:lang w:bidi="km-KH"/>
              </w:rPr>
            </w:pPr>
            <w:r w:rsidRPr="006F2E78">
              <w:t>Select ‘</w:t>
            </w:r>
            <w:r w:rsidRPr="006F2E78">
              <w:rPr>
                <w:b/>
              </w:rPr>
              <w:t>BREASTFEED</w:t>
            </w:r>
            <w:r w:rsidRPr="006F2E78">
              <w:t>’ if you need to record when you breastfeed for your child/ren. Note: this button will only appear if you are currently breastfeeding.</w:t>
            </w:r>
          </w:p>
          <w:p w14:paraId="02B1B608" w14:textId="2CA89CC2" w:rsidR="00A15B66" w:rsidRPr="006F2E78" w:rsidRDefault="00A15B66" w:rsidP="004721EC">
            <w:pPr>
              <w:rPr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2996FE2E" w14:textId="040DE7DF" w:rsidR="004721EC" w:rsidRPr="009E14FE" w:rsidRDefault="004721EC" w:rsidP="00BD1559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4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សូមចុចប៊ូតុង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”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បំបៅដោះ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ប្រសិនបើអ្នកចង់ថត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ពេលអ្នកបំបៅដោះកូន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ចំណាំៈ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សញ្ញានេះ</w:t>
            </w:r>
            <w:r w:rsidR="00BD1559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បង្ហាញ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ឲ្យឃើញ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នៅពេលដែលអ្នកមានកូនបៅដោះ</w:t>
            </w:r>
            <w:r w:rsidR="00BD1559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តែប៉ុណ្ណោះ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4"/>
            <w:r w:rsidR="00D17A04" w:rsidRPr="009E14FE">
              <w:rPr>
                <w:rStyle w:val="CommentReference"/>
                <w:rFonts w:ascii="Khmer OS System" w:hAnsi="Khmer OS System" w:cs="Khmer OS System"/>
              </w:rPr>
              <w:commentReference w:id="4"/>
            </w:r>
          </w:p>
        </w:tc>
      </w:tr>
      <w:tr w:rsidR="00D519A8" w14:paraId="5D4814F5" w14:textId="20A1F198" w:rsidTr="002626EE">
        <w:trPr>
          <w:trHeight w:val="1071"/>
        </w:trPr>
        <w:tc>
          <w:tcPr>
            <w:tcW w:w="1615" w:type="dxa"/>
            <w:vMerge/>
          </w:tcPr>
          <w:p w14:paraId="4F5769D8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AF3FD45" w14:textId="122276A3" w:rsidR="00D519A8" w:rsidRDefault="00D519A8" w:rsidP="00D519A8">
            <w:r w:rsidRPr="00652901">
              <w:rPr>
                <w:noProof/>
                <w:lang w:bidi="km-KH"/>
              </w:rPr>
              <w:drawing>
                <wp:inline distT="0" distB="0" distL="0" distR="0" wp14:anchorId="7C69A33F" wp14:editId="7BA8B486">
                  <wp:extent cx="434430" cy="474524"/>
                  <wp:effectExtent l="0" t="0" r="3810" b="1905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30" t="85892" r="77422" b="6689"/>
                          <a:stretch/>
                        </pic:blipFill>
                        <pic:spPr>
                          <a:xfrm>
                            <a:off x="0" y="0"/>
                            <a:ext cx="434430" cy="47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F8187" w14:textId="5A83D517" w:rsidR="00D519A8" w:rsidRPr="00973DA4" w:rsidRDefault="00D519A8" w:rsidP="00D519A8">
            <w:pPr>
              <w:tabs>
                <w:tab w:val="left" w:pos="930"/>
              </w:tabs>
            </w:pPr>
          </w:p>
        </w:tc>
        <w:tc>
          <w:tcPr>
            <w:tcW w:w="4433" w:type="dxa"/>
          </w:tcPr>
          <w:p w14:paraId="187D08F0" w14:textId="7877C29E" w:rsidR="00D519A8" w:rsidRPr="00652901" w:rsidRDefault="008640F9" w:rsidP="00D519A8">
            <w:pPr>
              <w:rPr>
                <w:noProof/>
                <w:lang w:val="en-AU" w:eastAsia="en-AU" w:bidi="km-KH"/>
              </w:rPr>
            </w:pPr>
            <w:r>
              <w:t xml:space="preserve">Select ‘HELP’ to be provided with </w:t>
            </w:r>
            <w:r w:rsidRPr="00652901">
              <w:t>instructions</w:t>
            </w:r>
            <w:r>
              <w:t xml:space="preserve"> on how to complete this step</w:t>
            </w:r>
          </w:p>
        </w:tc>
        <w:tc>
          <w:tcPr>
            <w:tcW w:w="5114" w:type="dxa"/>
          </w:tcPr>
          <w:p w14:paraId="7FBE279C" w14:textId="48E1E1B5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5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សូមចុចប៊ូតុង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"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ជំនួយ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"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ដើម្បីមើលការណែនាំទាំងឡាយ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ក្នុងការបំពេញចំណុចទាំងនេះ។</w:t>
            </w:r>
            <w:commentRangeEnd w:id="5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5"/>
            </w:r>
          </w:p>
        </w:tc>
      </w:tr>
      <w:tr w:rsidR="00D519A8" w14:paraId="057510F7" w14:textId="3D02923E" w:rsidTr="002626EE">
        <w:trPr>
          <w:trHeight w:val="533"/>
        </w:trPr>
        <w:tc>
          <w:tcPr>
            <w:tcW w:w="1615" w:type="dxa"/>
            <w:vMerge/>
          </w:tcPr>
          <w:p w14:paraId="3C81DF3F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1DCBCE4D" w14:textId="77777777" w:rsidR="00D519A8" w:rsidRDefault="00D519A8" w:rsidP="00D519A8">
            <w:r w:rsidRPr="00652901">
              <w:rPr>
                <w:noProof/>
                <w:lang w:bidi="km-KH"/>
              </w:rPr>
              <w:drawing>
                <wp:inline distT="0" distB="0" distL="0" distR="0" wp14:anchorId="658CC3D2" wp14:editId="64414380">
                  <wp:extent cx="437912" cy="474524"/>
                  <wp:effectExtent l="0" t="0" r="635" b="1905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57" t="85638" r="43439" b="6712"/>
                          <a:stretch/>
                        </pic:blipFill>
                        <pic:spPr>
                          <a:xfrm>
                            <a:off x="0" y="0"/>
                            <a:ext cx="437912" cy="47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46C1" w14:textId="7F3CF00B" w:rsidR="00D519A8" w:rsidRDefault="00D519A8" w:rsidP="00D519A8"/>
        </w:tc>
        <w:tc>
          <w:tcPr>
            <w:tcW w:w="4433" w:type="dxa"/>
          </w:tcPr>
          <w:p w14:paraId="1CB2DC1A" w14:textId="77777777" w:rsidR="00D519A8" w:rsidRDefault="00D519A8" w:rsidP="00D519A8">
            <w:pPr>
              <w:rPr>
                <w:lang w:bidi="km-KH"/>
              </w:rPr>
            </w:pPr>
            <w:r>
              <w:t>Select ‘HOME’ to go to the home screen of the app.</w:t>
            </w:r>
          </w:p>
          <w:p w14:paraId="35AA9ADD" w14:textId="02F0E9C2" w:rsidR="00D519A8" w:rsidRPr="00D519A8" w:rsidRDefault="00D519A8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26B1370E" w14:textId="3D48F4BC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6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“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ទំព័រដើម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ដើម្បីត្រឡប់ទៅទំព័រដើមវិញ</w:t>
            </w:r>
            <w:commentRangeEnd w:id="6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6"/>
            </w:r>
          </w:p>
        </w:tc>
      </w:tr>
      <w:tr w:rsidR="00D519A8" w14:paraId="2FFAF7CD" w14:textId="7799E874" w:rsidTr="002626EE">
        <w:trPr>
          <w:trHeight w:val="510"/>
        </w:trPr>
        <w:tc>
          <w:tcPr>
            <w:tcW w:w="1615" w:type="dxa"/>
            <w:vMerge/>
          </w:tcPr>
          <w:p w14:paraId="40EE7304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C6B966E" w14:textId="77777777" w:rsidR="00D519A8" w:rsidRDefault="00D519A8" w:rsidP="00D519A8">
            <w:pPr>
              <w:rPr>
                <w:noProof/>
                <w:lang w:val="en-AU" w:eastAsia="en-AU"/>
              </w:rPr>
            </w:pPr>
            <w:r w:rsidRPr="00652901">
              <w:rPr>
                <w:noProof/>
                <w:lang w:bidi="km-KH"/>
              </w:rPr>
              <w:drawing>
                <wp:inline distT="0" distB="0" distL="0" distR="0" wp14:anchorId="6868B079" wp14:editId="13470593">
                  <wp:extent cx="469106" cy="478444"/>
                  <wp:effectExtent l="0" t="0" r="762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818" t="85639" r="9876" b="6711"/>
                          <a:stretch/>
                        </pic:blipFill>
                        <pic:spPr>
                          <a:xfrm>
                            <a:off x="0" y="0"/>
                            <a:ext cx="469106" cy="47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9DE89" w14:textId="37B2AFBB" w:rsidR="00D519A8" w:rsidRPr="00652901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270A61FB" w14:textId="77777777" w:rsidR="00D519A8" w:rsidRDefault="00D519A8" w:rsidP="00D519A8">
            <w:pPr>
              <w:rPr>
                <w:lang w:bidi="km-KH"/>
              </w:rPr>
            </w:pPr>
            <w:r>
              <w:t>Select ‘BACK’ to go to previous screen</w:t>
            </w:r>
          </w:p>
          <w:p w14:paraId="4759C067" w14:textId="2C8EF244" w:rsidR="00D519A8" w:rsidRPr="00D519A8" w:rsidRDefault="00D519A8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66779835" w14:textId="206DB1B3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7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"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ត្រឡប់ក្រោយ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ដើម្បីត្រឡប់ទៅផ្ទាំងទំព័រមុន។</w:t>
            </w:r>
            <w:commentRangeEnd w:id="7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7"/>
            </w:r>
          </w:p>
        </w:tc>
      </w:tr>
      <w:tr w:rsidR="00D519A8" w14:paraId="1E265122" w14:textId="15172304" w:rsidTr="002626EE">
        <w:trPr>
          <w:trHeight w:val="510"/>
        </w:trPr>
        <w:tc>
          <w:tcPr>
            <w:tcW w:w="1615" w:type="dxa"/>
            <w:vMerge/>
          </w:tcPr>
          <w:p w14:paraId="52A64A60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255D662" w14:textId="77777777" w:rsidR="00D519A8" w:rsidRDefault="00D519A8" w:rsidP="00D519A8">
            <w:pPr>
              <w:rPr>
                <w:noProof/>
                <w:lang w:val="en-AU" w:eastAsia="en-AU"/>
              </w:rPr>
            </w:pPr>
            <w:r w:rsidRPr="00BD0E6A">
              <w:rPr>
                <w:noProof/>
                <w:lang w:bidi="km-KH"/>
              </w:rPr>
              <w:drawing>
                <wp:inline distT="0" distB="0" distL="0" distR="0" wp14:anchorId="67644E0A" wp14:editId="0E12BB77">
                  <wp:extent cx="480168" cy="480168"/>
                  <wp:effectExtent l="0" t="0" r="0" b="0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25" t="4578" r="16585" b="88622"/>
                          <a:stretch/>
                        </pic:blipFill>
                        <pic:spPr>
                          <a:xfrm>
                            <a:off x="0" y="0"/>
                            <a:ext cx="480168" cy="48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28287" w14:textId="67D00B83" w:rsidR="00D519A8" w:rsidRPr="00652901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571264F9" w14:textId="77777777" w:rsidR="00D519A8" w:rsidRPr="00D519A8" w:rsidRDefault="00D519A8" w:rsidP="00D519A8">
            <w:pPr>
              <w:rPr>
                <w:rFonts w:ascii="Khmer OS System" w:hAnsi="Khmer OS System" w:cs="Khmer OS System"/>
                <w:lang w:bidi="km-KH"/>
              </w:rPr>
            </w:pPr>
            <w:r w:rsidRPr="00D519A8">
              <w:rPr>
                <w:rFonts w:ascii="Khmer OS System" w:hAnsi="Khmer OS System" w:cs="Khmer OS System"/>
              </w:rPr>
              <w:t>Select the BELL to view notifications to finalize a meal or snack</w:t>
            </w:r>
          </w:p>
          <w:p w14:paraId="323F5A0F" w14:textId="10A888A6" w:rsidR="00D519A8" w:rsidRPr="00D519A8" w:rsidRDefault="00D519A8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33A70A4D" w14:textId="0B000C1C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8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សូមចុចលើ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រូបកណ្ដឹងដើម្បីមើលព័ត៌មានទាក់ទងនិងការបង្ហើយការបរិភោគបាយ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ឬអាហារសម្រន់។</w:t>
            </w:r>
            <w:commentRangeEnd w:id="8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8"/>
            </w:r>
          </w:p>
        </w:tc>
      </w:tr>
      <w:tr w:rsidR="00D519A8" w14:paraId="4FDF40F7" w14:textId="2A42E824" w:rsidTr="002626EE">
        <w:trPr>
          <w:trHeight w:val="2270"/>
        </w:trPr>
        <w:tc>
          <w:tcPr>
            <w:tcW w:w="1615" w:type="dxa"/>
            <w:vMerge w:val="restart"/>
          </w:tcPr>
          <w:p w14:paraId="77CE37FA" w14:textId="77534059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Select Person</w:t>
            </w:r>
          </w:p>
        </w:tc>
        <w:tc>
          <w:tcPr>
            <w:tcW w:w="3058" w:type="dxa"/>
          </w:tcPr>
          <w:p w14:paraId="1364A35B" w14:textId="204FFF46" w:rsidR="00D519A8" w:rsidRDefault="00D519A8" w:rsidP="00D519A8"/>
          <w:p w14:paraId="2FC5427A" w14:textId="2C70E12B" w:rsidR="00D519A8" w:rsidRDefault="00D519A8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017AE7DF" wp14:editId="45D82944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270510</wp:posOffset>
                      </wp:positionV>
                      <wp:extent cx="1133475" cy="333375"/>
                      <wp:effectExtent l="19050" t="19050" r="28575" b="28575"/>
                      <wp:wrapNone/>
                      <wp:docPr id="10" name="Rectangle: Rounded Corners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3475" cy="33337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70C8F66" id="Rectangle: Rounded Corners 10" o:spid="_x0000_s1026" style="position:absolute;margin-left:4.25pt;margin-top:21.3pt;width:89.25pt;height:26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5C2296">
              <w:rPr>
                <w:noProof/>
                <w:lang w:bidi="km-KH"/>
              </w:rPr>
              <w:drawing>
                <wp:inline distT="0" distB="0" distL="0" distR="0" wp14:anchorId="36BCE7D5" wp14:editId="0816AA74">
                  <wp:extent cx="1232297" cy="2190750"/>
                  <wp:effectExtent l="0" t="0" r="6350" b="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441" cy="219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60E77" w14:textId="77777777" w:rsidR="00D519A8" w:rsidRDefault="00D519A8" w:rsidP="00D519A8"/>
          <w:p w14:paraId="6E8FF9CD" w14:textId="66E8AC47" w:rsidR="00D519A8" w:rsidRDefault="00D519A8" w:rsidP="00D519A8"/>
        </w:tc>
        <w:tc>
          <w:tcPr>
            <w:tcW w:w="4433" w:type="dxa"/>
          </w:tcPr>
          <w:p w14:paraId="055BFE73" w14:textId="68013058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  <w:r>
              <w:t xml:space="preserve">Select the person you wish to record a meal or snack for or to </w:t>
            </w:r>
            <w:proofErr w:type="spellStart"/>
            <w:r>
              <w:t>finalise</w:t>
            </w:r>
            <w:proofErr w:type="spellEnd"/>
            <w:r>
              <w:t xml:space="preserve"> the meal or snack. </w:t>
            </w:r>
          </w:p>
          <w:p w14:paraId="24E83DDD" w14:textId="77777777" w:rsidR="00D519A8" w:rsidRDefault="00D519A8" w:rsidP="00D519A8"/>
          <w:p w14:paraId="7C99FC68" w14:textId="77777777" w:rsidR="00D519A8" w:rsidRDefault="00D519A8" w:rsidP="00D519A8"/>
          <w:p w14:paraId="3A7519AB" w14:textId="77777777" w:rsidR="00D519A8" w:rsidRDefault="00D519A8" w:rsidP="00D519A8">
            <w:pPr>
              <w:rPr>
                <w:lang w:val="en-AU"/>
              </w:rPr>
            </w:pPr>
            <w:r>
              <w:rPr>
                <w:lang w:val="en-AU"/>
              </w:rPr>
              <w:t xml:space="preserve">Only one person can be selected at one time. </w:t>
            </w:r>
          </w:p>
          <w:p w14:paraId="39668093" w14:textId="7707241C" w:rsidR="00D519A8" w:rsidRPr="00D519A8" w:rsidRDefault="00D519A8" w:rsidP="00D519A8">
            <w:pPr>
              <w:rPr>
                <w:rFonts w:ascii="Khmer OS System" w:hAnsi="Khmer OS System" w:cs="Khmer OS System"/>
                <w:lang w:val="en-AU" w:bidi="km-KH"/>
              </w:rPr>
            </w:pPr>
            <w:r w:rsidRPr="008856BF">
              <w:rPr>
                <w:lang w:val="en-AU"/>
              </w:rPr>
              <w:t xml:space="preserve">If more than one person is eating at this time, you will need to repeat this step of selecting the person </w:t>
            </w:r>
          </w:p>
          <w:p w14:paraId="0C00ECFD" w14:textId="77777777" w:rsidR="00D519A8" w:rsidRDefault="00D519A8" w:rsidP="00D519A8"/>
        </w:tc>
        <w:tc>
          <w:tcPr>
            <w:tcW w:w="5114" w:type="dxa"/>
          </w:tcPr>
          <w:p w14:paraId="3DC78B1E" w14:textId="77777777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  <w:commentRangeStart w:id="9"/>
            <w:r w:rsidRPr="009E14FE">
              <w:rPr>
                <w:rFonts w:ascii="Khmer OS System" w:hAnsi="Khmer OS System" w:cs="Khmer OS System"/>
                <w:cs/>
                <w:lang w:bidi="km-KH"/>
              </w:rPr>
              <w:t>ជ្រើសយកមនុស្សដែលបំរុងនឹងបរិភោគអាហារអាហារសម្រន់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ឬក៏ដើម្បីបញ្ចប់ការបរិភោគ។</w:t>
            </w:r>
          </w:p>
          <w:p w14:paraId="2B30E081" w14:textId="77777777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</w:p>
          <w:p w14:paraId="0D219034" w14:textId="0AD628CE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  <w:r w:rsidRPr="009E14FE">
              <w:rPr>
                <w:rFonts w:ascii="Khmer OS System" w:hAnsi="Khmer OS System" w:cs="Khmer OS System"/>
                <w:cs/>
                <w:lang w:bidi="km-KH"/>
              </w:rPr>
              <w:t>សញ្ញា</w:t>
            </w:r>
            <w:r w:rsidRPr="009E14FE">
              <w:rPr>
                <w:rFonts w:ascii="Khmer OS System" w:hAnsi="Khmer OS System" w:cs="Khmer OS System"/>
              </w:rPr>
              <w:t xml:space="preserve"> *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នេះនឹងបង្ហាញខាងមុខឈ្មោះសមាជិកគ្រួសារ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ដែលមិនទាន់បង្ហើយបញ្ចប់ការបរិភោគ។</w:t>
            </w:r>
          </w:p>
          <w:p w14:paraId="5BA5DE79" w14:textId="77777777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</w:p>
          <w:p w14:paraId="63D08172" w14:textId="5333C940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  <w:r w:rsidRPr="009E14FE">
              <w:rPr>
                <w:rFonts w:ascii="Khmer OS System" w:hAnsi="Khmer OS System" w:cs="Khmer OS System"/>
                <w:cs/>
                <w:lang w:bidi="km-KH"/>
              </w:rPr>
              <w:t>នៅពេលថតម្តង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គេថតបានតែសមាជិកម្នាក់ទេ។</w:t>
            </w:r>
            <w:r w:rsidRPr="009E14FE">
              <w:rPr>
                <w:rFonts w:ascii="Khmer OS System" w:hAnsi="Khmer OS System" w:cs="Khmer OS System"/>
              </w:rPr>
              <w:t xml:space="preserve"> 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ប្រសិនបើមានមុនស្សច្រើនកំពុងបរិភោគនៅក្នុងវង់បាយពេលនេះ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អ្នកនឹងត្រូវថតជាច្រើនដងតាមចំនួនមនុស្សនោះ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តាមជំហានៗដែលមាននិយាយពីមុន។</w:t>
            </w:r>
            <w:commentRangeEnd w:id="9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9"/>
            </w:r>
          </w:p>
        </w:tc>
      </w:tr>
      <w:tr w:rsidR="00D519A8" w14:paraId="4A74E3CF" w14:textId="5102E07C" w:rsidTr="002626EE">
        <w:trPr>
          <w:trHeight w:val="2270"/>
        </w:trPr>
        <w:tc>
          <w:tcPr>
            <w:tcW w:w="1615" w:type="dxa"/>
            <w:vMerge/>
          </w:tcPr>
          <w:p w14:paraId="4E05BD6A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3528993C" w14:textId="77777777" w:rsidR="00D519A8" w:rsidRDefault="00D519A8" w:rsidP="00D519A8">
            <w:r w:rsidRPr="00697306">
              <w:rPr>
                <w:noProof/>
                <w:lang w:bidi="km-KH"/>
              </w:rPr>
              <w:drawing>
                <wp:inline distT="0" distB="0" distL="0" distR="0" wp14:anchorId="2C66A4AF" wp14:editId="36346A93">
                  <wp:extent cx="1504950" cy="353317"/>
                  <wp:effectExtent l="0" t="0" r="0" b="8890"/>
                  <wp:docPr id="3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66" b="50228"/>
                          <a:stretch/>
                        </pic:blipFill>
                        <pic:spPr>
                          <a:xfrm>
                            <a:off x="0" y="0"/>
                            <a:ext cx="1538104" cy="36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B6178" w14:textId="77777777" w:rsidR="00D519A8" w:rsidRDefault="00D519A8" w:rsidP="00D519A8"/>
          <w:p w14:paraId="3DAA5468" w14:textId="77777777" w:rsidR="00D519A8" w:rsidRDefault="00D519A8" w:rsidP="00D519A8"/>
        </w:tc>
        <w:tc>
          <w:tcPr>
            <w:tcW w:w="4433" w:type="dxa"/>
          </w:tcPr>
          <w:p w14:paraId="31B278B0" w14:textId="77777777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All the members of the household will be listed. </w:t>
            </w:r>
          </w:p>
          <w:p w14:paraId="26CCC8C9" w14:textId="77777777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The presence of an * after the name indicates that the person has </w:t>
            </w:r>
            <w:proofErr w:type="spellStart"/>
            <w:r w:rsidRPr="00697306">
              <w:rPr>
                <w:lang w:val="en-AU"/>
              </w:rPr>
              <w:t>unfinalised</w:t>
            </w:r>
            <w:proofErr w:type="spellEnd"/>
            <w:r w:rsidRPr="00697306">
              <w:rPr>
                <w:lang w:val="en-AU"/>
              </w:rPr>
              <w:t xml:space="preserve"> eating occasions.</w:t>
            </w:r>
          </w:p>
          <w:p w14:paraId="193FA07D" w14:textId="77777777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Select the person to finalise their meal or snack. </w:t>
            </w:r>
          </w:p>
          <w:p w14:paraId="31A1DB88" w14:textId="77777777" w:rsidR="00D519A8" w:rsidRPr="00697306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766AC85D" w14:textId="6F50D0D8" w:rsidR="00D519A8" w:rsidRPr="009E14FE" w:rsidRDefault="00DE3472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 គេនឹងចុះបញ្ជីសមាជិកនៅក្នុងគ្រួសារទាំងអស់។ សញ្ញា​</w:t>
            </w:r>
            <w:r>
              <w:rPr>
                <w:rFonts w:ascii="Khmer OS System" w:hAnsi="Khmer OS System" w:cs="Khmer OS System"/>
                <w:noProof/>
                <w:lang w:eastAsia="en-AU" w:bidi="km-KH"/>
              </w:rPr>
              <w:t xml:space="preserve"> * </w:t>
            </w:r>
            <w:r>
              <w:rPr>
                <w:rFonts w:ascii="Khmer OS System" w:hAnsi="Khmer OS System" w:cs="Khmer OS System" w:hint="cs"/>
                <w:noProof/>
                <w:cs/>
                <w:lang w:eastAsia="en-AU" w:bidi="km-KH"/>
              </w:rPr>
              <w:t>នៅពីក្រោយឈ្មោះសមាជិកនោះ មានន័យថា សមាជិកនោះមិនទាន់បានបង្ហើយការបរិភោគនោះទេ។ សូមចុចលើសមាជិកនោះដើម្បីបញ្ចប់ពេលបាយ ឬ</w:t>
            </w:r>
            <w:r w:rsidR="00697BD1">
              <w:rPr>
                <w:rFonts w:ascii="Khmer OS System" w:hAnsi="Khmer OS System" w:cs="Khmer OS System" w:hint="cs"/>
                <w:noProof/>
                <w:cs/>
                <w:lang w:eastAsia="en-AU" w:bidi="km-KH"/>
              </w:rPr>
              <w:t>អាហារសម្រន់</w:t>
            </w:r>
            <w:commentRangeStart w:id="10"/>
            <w:r w:rsidR="00D519A8" w:rsidRPr="009E14FE">
              <w:rPr>
                <w:rFonts w:ascii="Khmer OS System" w:hAnsi="Khmer OS System" w:cs="Khmer OS System"/>
                <w:noProof/>
                <w:lang w:val="en-AU" w:eastAsia="en-AU"/>
              </w:rPr>
              <w:t>`</w:t>
            </w:r>
            <w:commentRangeEnd w:id="10"/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 </w:t>
            </w:r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10"/>
            </w:r>
          </w:p>
        </w:tc>
      </w:tr>
      <w:tr w:rsidR="00D519A8" w14:paraId="4C04F8A8" w14:textId="22113C57" w:rsidTr="002626EE">
        <w:trPr>
          <w:trHeight w:val="1135"/>
        </w:trPr>
        <w:tc>
          <w:tcPr>
            <w:tcW w:w="1615" w:type="dxa"/>
            <w:vMerge w:val="restart"/>
          </w:tcPr>
          <w:p w14:paraId="1D821FE5" w14:textId="4D5B7654" w:rsidR="00D519A8" w:rsidRPr="001415EC" w:rsidRDefault="00D519A8" w:rsidP="00D519A8">
            <w:pPr>
              <w:rPr>
                <w:b/>
                <w:highlight w:val="yellow"/>
                <w:lang w:val="en-AU"/>
              </w:rPr>
            </w:pPr>
            <w:r w:rsidRPr="001415EC">
              <w:rPr>
                <w:b/>
                <w:noProof/>
                <w:highlight w:val="yellow"/>
                <w:lang w:val="en-AU" w:eastAsia="en-AU"/>
              </w:rPr>
              <w:t>Eating Occasion</w:t>
            </w:r>
          </w:p>
        </w:tc>
        <w:tc>
          <w:tcPr>
            <w:tcW w:w="3058" w:type="dxa"/>
            <w:shd w:val="clear" w:color="auto" w:fill="FFFF00"/>
          </w:tcPr>
          <w:p w14:paraId="104DB17E" w14:textId="77777777" w:rsidR="00D519A8" w:rsidRPr="001415EC" w:rsidRDefault="00D519A8" w:rsidP="00D519A8">
            <w:pPr>
              <w:rPr>
                <w:highlight w:val="yellow"/>
              </w:rPr>
            </w:pPr>
          </w:p>
          <w:p w14:paraId="5BA59694" w14:textId="4A444417" w:rsidR="00D519A8" w:rsidRPr="001415EC" w:rsidRDefault="001415EC" w:rsidP="00D519A8">
            <w:pPr>
              <w:rPr>
                <w:highlight w:val="yellow"/>
              </w:rPr>
            </w:pPr>
            <w:r w:rsidRPr="001415EC">
              <w:rPr>
                <w:noProof/>
                <w:highlight w:val="yellow"/>
                <w:lang w:bidi="km-KH"/>
              </w:rPr>
              <w:drawing>
                <wp:inline distT="0" distB="0" distL="0" distR="0" wp14:anchorId="46D7C06D" wp14:editId="1691223B">
                  <wp:extent cx="1348740" cy="2397759"/>
                  <wp:effectExtent l="0" t="0" r="381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663" cy="242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5D6A6" w14:textId="77777777" w:rsidR="00D519A8" w:rsidRPr="001415EC" w:rsidRDefault="00D519A8" w:rsidP="00D519A8">
            <w:pPr>
              <w:rPr>
                <w:highlight w:val="yellow"/>
              </w:rPr>
            </w:pPr>
          </w:p>
          <w:p w14:paraId="54C606F0" w14:textId="3CADBE69" w:rsidR="00D519A8" w:rsidRPr="001415EC" w:rsidRDefault="00D519A8" w:rsidP="00D519A8">
            <w:pPr>
              <w:rPr>
                <w:highlight w:val="yellow"/>
              </w:rPr>
            </w:pPr>
            <w:r w:rsidRPr="001415EC">
              <w:rPr>
                <w:highlight w:val="yellow"/>
              </w:rPr>
              <w:t xml:space="preserve"> </w:t>
            </w:r>
          </w:p>
        </w:tc>
        <w:tc>
          <w:tcPr>
            <w:tcW w:w="4433" w:type="dxa"/>
          </w:tcPr>
          <w:p w14:paraId="076B7BBA" w14:textId="77777777" w:rsidR="00D519A8" w:rsidRDefault="00D519A8" w:rsidP="00D519A8">
            <w:r w:rsidRPr="008856BF">
              <w:t xml:space="preserve">For each person eating you will be asked to collect an image of the food and/or drinks to be consumed </w:t>
            </w:r>
            <w:r>
              <w:t>followed by</w:t>
            </w:r>
            <w:r w:rsidRPr="008856BF">
              <w:t xml:space="preserve"> a brief voice recording describing the contents of the image. </w:t>
            </w:r>
          </w:p>
          <w:p w14:paraId="413051B5" w14:textId="77777777" w:rsidR="00D519A8" w:rsidRDefault="00D519A8" w:rsidP="00D519A8"/>
        </w:tc>
        <w:tc>
          <w:tcPr>
            <w:tcW w:w="5114" w:type="dxa"/>
          </w:tcPr>
          <w:p w14:paraId="0A44A3C2" w14:textId="08BC4FF7" w:rsidR="00D519A8" w:rsidRPr="009E14FE" w:rsidRDefault="00D519A8" w:rsidP="00D519A8">
            <w:pPr>
              <w:rPr>
                <w:rFonts w:ascii="Khmer OS System" w:hAnsi="Khmer OS System" w:cs="Khmer OS System"/>
              </w:rPr>
            </w:pPr>
            <w:commentRangeStart w:id="11"/>
            <w:r w:rsidRPr="009E14FE">
              <w:rPr>
                <w:rFonts w:ascii="Khmer OS System" w:hAnsi="Khmer OS System" w:cs="Khmer OS System"/>
                <w:cs/>
                <w:lang w:bidi="km-KH"/>
              </w:rPr>
              <w:t>សម្រាប់មនុស្សម្នាក់ៗដែលបរិភោគ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គេតម្រូវឲ្យថតរូបម្ហូបនិងភេសជ្ជៈដែលគេបរិភោគមួយ</w:t>
            </w:r>
            <w:r w:rsidRPr="009E14FE">
              <w:rPr>
                <w:rFonts w:ascii="Khmer OS System" w:hAnsi="Khmer OS System" w:cs="Khmer OS System"/>
              </w:rPr>
              <w:t xml:space="preserve"> </w:t>
            </w:r>
            <w:r w:rsidRPr="009E14FE">
              <w:rPr>
                <w:rFonts w:ascii="Khmer OS System" w:hAnsi="Khmer OS System" w:cs="Khmer OS System"/>
                <w:cs/>
                <w:lang w:bidi="km-KH"/>
              </w:rPr>
              <w:t>ថតសំឡេងខ្លីមួយនិយាយពីវត្ថុនានានៅក្នុងរូបភាពនោះ។</w:t>
            </w:r>
            <w:commentRangeEnd w:id="11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11"/>
            </w:r>
          </w:p>
        </w:tc>
      </w:tr>
      <w:tr w:rsidR="00D519A8" w14:paraId="5BE4F2C5" w14:textId="064B0E44" w:rsidTr="002626EE">
        <w:trPr>
          <w:trHeight w:val="1135"/>
        </w:trPr>
        <w:tc>
          <w:tcPr>
            <w:tcW w:w="1615" w:type="dxa"/>
            <w:vMerge/>
          </w:tcPr>
          <w:p w14:paraId="2C29A431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2C1B6ED8" w14:textId="1C43B1DC" w:rsidR="00D519A8" w:rsidRDefault="009171DB" w:rsidP="00D519A8">
            <w:r>
              <w:rPr>
                <w:noProof/>
                <w:lang w:bidi="km-KH"/>
              </w:rPr>
              <w:drawing>
                <wp:inline distT="0" distB="0" distL="0" distR="0" wp14:anchorId="0FC43ADB" wp14:editId="3CD2F203">
                  <wp:extent cx="1316627" cy="23431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306" cy="235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02F07B" w14:textId="77777777" w:rsidR="00D519A8" w:rsidRDefault="00D519A8" w:rsidP="00D519A8"/>
          <w:p w14:paraId="34D7F529" w14:textId="6FBCA472" w:rsidR="00D519A8" w:rsidRDefault="00D519A8" w:rsidP="00D519A8"/>
        </w:tc>
        <w:tc>
          <w:tcPr>
            <w:tcW w:w="4433" w:type="dxa"/>
          </w:tcPr>
          <w:p w14:paraId="2F89FBD8" w14:textId="32FD8ECB" w:rsidR="00D519A8" w:rsidRDefault="00D519A8" w:rsidP="00D519A8">
            <w:pPr>
              <w:rPr>
                <w:noProof/>
              </w:rPr>
            </w:pPr>
            <w:r w:rsidRPr="008856BF">
              <w:t>Tap ‘ADD FOOD ITEM’</w:t>
            </w:r>
            <w:r>
              <w:t xml:space="preserve"> to capture an image and a voice recording for meals and snacks eaten individually by one person</w:t>
            </w:r>
            <w:r w:rsidRPr="008856BF">
              <w:t>.</w:t>
            </w:r>
            <w:r>
              <w:t xml:space="preserve">  </w:t>
            </w:r>
          </w:p>
        </w:tc>
        <w:tc>
          <w:tcPr>
            <w:tcW w:w="5114" w:type="dxa"/>
          </w:tcPr>
          <w:p w14:paraId="086EF071" w14:textId="55B75C22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12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ចុចលើប៊ូតុង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‘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ថែមមុខម្ហូប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’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ដើម្បីថតរូបនិងថតសំឡេងពីឈ្មោះម្ហូបនិងអាហារសម្រន់ដែលមនុស្សម្នាក់បរិភោគ។</w:t>
            </w:r>
            <w:commentRangeEnd w:id="12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12"/>
            </w:r>
          </w:p>
        </w:tc>
      </w:tr>
      <w:tr w:rsidR="00042304" w14:paraId="20217696" w14:textId="77777777" w:rsidTr="002626EE">
        <w:trPr>
          <w:trHeight w:val="1135"/>
        </w:trPr>
        <w:tc>
          <w:tcPr>
            <w:tcW w:w="1615" w:type="dxa"/>
            <w:vMerge/>
          </w:tcPr>
          <w:p w14:paraId="740656A7" w14:textId="77777777" w:rsidR="00042304" w:rsidRPr="00DB4066" w:rsidRDefault="00042304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32372D7E" w14:textId="1E30B415" w:rsidR="00042304" w:rsidRDefault="00042304" w:rsidP="00D519A8">
            <w:pPr>
              <w:rPr>
                <w:noProof/>
                <w:lang w:bidi="km-KH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2D33A4D9" wp14:editId="0D53068F">
                  <wp:extent cx="1283550" cy="2277745"/>
                  <wp:effectExtent l="0" t="0" r="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691" cy="2309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09D9191D" w14:textId="53862247" w:rsidR="00042304" w:rsidRPr="008856BF" w:rsidRDefault="00042304" w:rsidP="00D519A8">
            <w:r>
              <w:t>Tap “LINK RECIPE” to link a recipe captured using the “COOK” feature.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68A514F2" w14:textId="382E9F38" w:rsidR="00042304" w:rsidRPr="009E14FE" w:rsidRDefault="0056750C" w:rsidP="00BF5EB5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សូមចុចលើ “​ភ្ជាប់ទៅមុខម្ហូប”​ ដើម្បីភ្ជាប់មុខម្ហូបដែលថតរួចហើយ ដោយប្រើ</w:t>
            </w:r>
            <w:r w:rsidR="00BF5EB5">
              <w:rPr>
                <w:rFonts w:ascii="Khmer OS System" w:hAnsi="Khmer OS System" w:cs="Khmer OS System" w:hint="cs"/>
                <w:noProof/>
                <w:cs/>
                <w:lang w:bidi="km-KH"/>
              </w:rPr>
              <w:t>ប៊ូតុង</w:t>
            </w:r>
            <w:commentRangeStart w:id="13"/>
            <w:commentRangeEnd w:id="13"/>
            <w:r w:rsidR="00BF5EB5">
              <w:rPr>
                <w:rStyle w:val="CommentReference"/>
              </w:rPr>
              <w:commentReference w:id="13"/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“ចម្អិន” </w:t>
            </w:r>
            <w:r w:rsidR="00BF5EB5">
              <w:rPr>
                <w:rFonts w:ascii="Khmer OS System" w:hAnsi="Khmer OS System" w:cs="Khmer OS System" w:hint="cs"/>
                <w:noProof/>
                <w:cs/>
                <w:lang w:bidi="km-KH"/>
              </w:rPr>
              <w:t>។</w:t>
            </w:r>
          </w:p>
        </w:tc>
      </w:tr>
      <w:tr w:rsidR="00042304" w14:paraId="2B661009" w14:textId="77777777" w:rsidTr="002626EE">
        <w:trPr>
          <w:trHeight w:val="1135"/>
        </w:trPr>
        <w:tc>
          <w:tcPr>
            <w:tcW w:w="1615" w:type="dxa"/>
            <w:vMerge/>
          </w:tcPr>
          <w:p w14:paraId="094B6C40" w14:textId="77777777" w:rsidR="00042304" w:rsidRPr="00DB4066" w:rsidRDefault="00042304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2D847BF0" w14:textId="414BB8DB" w:rsidR="00042304" w:rsidRDefault="00042304" w:rsidP="00D519A8">
            <w:pPr>
              <w:rPr>
                <w:noProof/>
                <w:lang w:bidi="km-KH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69915BBC" wp14:editId="1E65C538">
                  <wp:extent cx="1695450" cy="1371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2F818E8F" w14:textId="77777777" w:rsidR="00042304" w:rsidRDefault="00042304" w:rsidP="00D519A8">
            <w:r>
              <w:t>Select all the Recipes which are being eaten during this eating occasion.</w:t>
            </w:r>
          </w:p>
          <w:p w14:paraId="70C5EAEA" w14:textId="1337F9F3" w:rsidR="00042304" w:rsidRDefault="00042304" w:rsidP="00D519A8">
            <w:r>
              <w:t>Tap the Audio Icon to listen to the name of the Recipe.</w:t>
            </w:r>
          </w:p>
          <w:p w14:paraId="4E9371DD" w14:textId="35D375AF" w:rsidR="00042304" w:rsidRDefault="00042304" w:rsidP="00D519A8">
            <w:r>
              <w:t>Tap Accept to confirm your selection or No to cancel.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6BB1E453" w14:textId="0006ACD6" w:rsidR="00042304" w:rsidRDefault="0056750C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commentRangeStart w:id="14"/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សូមចុចទៅលើគ្រប់មុ</w:t>
            </w:r>
            <w:r w:rsidR="00BF5EB5">
              <w:rPr>
                <w:rFonts w:ascii="Khmer OS System" w:hAnsi="Khmer OS System" w:cs="Khmer OS System" w:hint="cs"/>
                <w:noProof/>
                <w:cs/>
                <w:lang w:bidi="km-KH"/>
              </w:rPr>
              <w:t>ខ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ម្ហូប ដែលបានបរិភោគរួចហើយ នៅពេលញ៉ាំបាយនេះ។</w:t>
            </w:r>
          </w:p>
          <w:p w14:paraId="2C153232" w14:textId="4E05BC31" w:rsidR="0056750C" w:rsidRDefault="0056750C" w:rsidP="0056750C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សូមចុចទៅលើប៊ូតុងដែលមានសញ្ញាសម្លេង ដើម្បីស្តាប់ឈ្មោះម្ហូប។</w:t>
            </w:r>
          </w:p>
          <w:p w14:paraId="4D1186B5" w14:textId="0C080DE3" w:rsidR="00B818CE" w:rsidRDefault="00B818CE" w:rsidP="0056750C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សូមចុចប៊ូតុង” យល់ព្រម”  ដើម្បីបញ្ជាក់ជម្រើសរបស់អ្នក ឬចុច “ទេ” ដើម្បីលុបចោល។</w:t>
            </w:r>
            <w:commentRangeEnd w:id="14"/>
            <w:r w:rsidR="00AB6866">
              <w:rPr>
                <w:rStyle w:val="CommentReference"/>
              </w:rPr>
              <w:commentReference w:id="14"/>
            </w:r>
          </w:p>
          <w:p w14:paraId="098416A9" w14:textId="10EE96A0" w:rsidR="0056750C" w:rsidRPr="009E14FE" w:rsidRDefault="0056750C" w:rsidP="0056750C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</w:tc>
      </w:tr>
      <w:tr w:rsidR="00D519A8" w14:paraId="3CD79AB4" w14:textId="230AD932" w:rsidTr="002626EE">
        <w:trPr>
          <w:trHeight w:val="1135"/>
        </w:trPr>
        <w:tc>
          <w:tcPr>
            <w:tcW w:w="1615" w:type="dxa"/>
            <w:vMerge/>
          </w:tcPr>
          <w:p w14:paraId="011D9467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62E99DB8" w14:textId="6ECA062B" w:rsidR="00D519A8" w:rsidRDefault="001415EC" w:rsidP="00D519A8">
            <w:r>
              <w:rPr>
                <w:noProof/>
                <w:lang w:bidi="km-KH"/>
              </w:rPr>
              <w:drawing>
                <wp:inline distT="0" distB="0" distL="0" distR="0" wp14:anchorId="7B160265" wp14:editId="2FA5F0D5">
                  <wp:extent cx="1271944" cy="2261235"/>
                  <wp:effectExtent l="0" t="0" r="444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821" cy="228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8938C" w14:textId="77777777" w:rsidR="00D519A8" w:rsidRDefault="00D519A8" w:rsidP="00D519A8"/>
          <w:p w14:paraId="43FC3059" w14:textId="086D3CFD" w:rsidR="00D519A8" w:rsidRDefault="00D519A8" w:rsidP="00D519A8"/>
        </w:tc>
        <w:tc>
          <w:tcPr>
            <w:tcW w:w="4433" w:type="dxa"/>
          </w:tcPr>
          <w:p w14:paraId="23FA3BB9" w14:textId="61C97CCA" w:rsidR="00D519A8" w:rsidRDefault="00D519A8" w:rsidP="00D519A8">
            <w:pPr>
              <w:rPr>
                <w:noProof/>
              </w:rPr>
            </w:pPr>
            <w:r>
              <w:t xml:space="preserve">Repeat the process for each person eating, until all foods and drinks are collected. </w:t>
            </w:r>
            <w:r w:rsidRPr="00BC21C9">
              <w:rPr>
                <w:rFonts w:eastAsiaTheme="minorEastAsia" w:hAnsi="Arial"/>
                <w:color w:val="000000" w:themeColor="text1"/>
                <w:kern w:val="24"/>
                <w:sz w:val="36"/>
                <w:szCs w:val="36"/>
                <w:lang w:val="en-AU" w:eastAsia="en-AU"/>
              </w:rPr>
              <w:t xml:space="preserve"> </w:t>
            </w:r>
            <w:r w:rsidRPr="00BC21C9">
              <w:rPr>
                <w:lang w:val="en-AU"/>
              </w:rPr>
              <w:t>Don’t forget to</w:t>
            </w:r>
            <w:r>
              <w:rPr>
                <w:lang w:val="en-AU"/>
              </w:rPr>
              <w:t xml:space="preserve"> include</w:t>
            </w:r>
            <w:r w:rsidRPr="00BC21C9">
              <w:rPr>
                <w:lang w:val="en-AU"/>
              </w:rPr>
              <w:t xml:space="preserve"> second servings.</w:t>
            </w:r>
          </w:p>
        </w:tc>
        <w:tc>
          <w:tcPr>
            <w:tcW w:w="5114" w:type="dxa"/>
          </w:tcPr>
          <w:p w14:paraId="723B2B34" w14:textId="28428C0F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15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ធ្វើឡើងវិញសម្រាប់មនុស្សម្នាក់ៗផ្សេងទៀតរហូតដល់អស់។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កុំភ្លេចថតបញ្ចូលអាហារថែមលើកទី២ទៀត។</w:t>
            </w:r>
            <w:commentRangeEnd w:id="15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15"/>
            </w:r>
          </w:p>
        </w:tc>
      </w:tr>
      <w:tr w:rsidR="00D519A8" w14:paraId="6F5A7991" w14:textId="62F55423" w:rsidTr="002626EE">
        <w:trPr>
          <w:trHeight w:val="1135"/>
        </w:trPr>
        <w:tc>
          <w:tcPr>
            <w:tcW w:w="1615" w:type="dxa"/>
            <w:vMerge/>
          </w:tcPr>
          <w:p w14:paraId="37219967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723414C9" w14:textId="48DBBDB0" w:rsidR="00D519A8" w:rsidRDefault="008E6157" w:rsidP="00D519A8">
            <w:r>
              <w:rPr>
                <w:noProof/>
                <w:lang w:bidi="km-KH"/>
              </w:rPr>
              <w:drawing>
                <wp:inline distT="0" distB="0" distL="0" distR="0" wp14:anchorId="15CAE13C" wp14:editId="6CB3CD66">
                  <wp:extent cx="1352550" cy="233362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3C181" w14:textId="51F9CA5F" w:rsidR="00D519A8" w:rsidRDefault="00D519A8" w:rsidP="00D519A8"/>
          <w:p w14:paraId="65725CAE" w14:textId="3B2FCDEE" w:rsidR="00D519A8" w:rsidRDefault="00D519A8" w:rsidP="00D519A8"/>
        </w:tc>
        <w:tc>
          <w:tcPr>
            <w:tcW w:w="4433" w:type="dxa"/>
          </w:tcPr>
          <w:p w14:paraId="76D574AD" w14:textId="77777777" w:rsidR="00D519A8" w:rsidRDefault="00D519A8" w:rsidP="00D519A8">
            <w:r>
              <w:t>Each food item that has been captured will appear in the form of an image with an accompanying voice recording by person</w:t>
            </w:r>
          </w:p>
          <w:p w14:paraId="75EA0CB3" w14:textId="77777777" w:rsidR="00D519A8" w:rsidRDefault="00D519A8" w:rsidP="00D519A8">
            <w:r>
              <w:t>Tap the audio file to play the audio recording for that image.</w:t>
            </w:r>
          </w:p>
          <w:p w14:paraId="7DCB38E0" w14:textId="2EF638F9" w:rsidR="00D519A8" w:rsidRDefault="00D519A8" w:rsidP="00D519A8">
            <w:pPr>
              <w:rPr>
                <w:noProof/>
              </w:rPr>
            </w:pPr>
            <w:r>
              <w:t>Tap and hold down on the image to delete the image and voice recording of the food item.</w:t>
            </w:r>
          </w:p>
        </w:tc>
        <w:tc>
          <w:tcPr>
            <w:tcW w:w="5114" w:type="dxa"/>
          </w:tcPr>
          <w:p w14:paraId="1235C77F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16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រាល់រូបនៃការបរិភោគនីមួយៗដែលសមាជិកគ្រួសារនោះបានថត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វានឹងបង្ហាញដោយអមជាមួយនឹងរូបអក្សរភ្លេង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សូមចុចលើរូបអក្សរភ្លេងនោះ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ដើម្បីចាក់សម្លេងសំរាប់រូបនោះ។</w:t>
            </w:r>
          </w:p>
          <w:p w14:paraId="78A9B26E" w14:textId="34331839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r w:rsidRPr="009E14FE">
              <w:rPr>
                <w:rFonts w:ascii="Khmer OS System" w:hAnsi="Khmer OS System" w:cs="Khmer OS System"/>
                <w:noProof/>
              </w:rPr>
              <w:t xml:space="preserve">           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ចុចហើយសង្កត់ឲ្យជាប់លើរូប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ដើម្បីលប់រូបនិងសំឡេងនោះចេញ។</w:t>
            </w:r>
            <w:commentRangeEnd w:id="16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16"/>
            </w:r>
          </w:p>
        </w:tc>
      </w:tr>
      <w:tr w:rsidR="00D519A8" w14:paraId="4CDFC953" w14:textId="212F1F7F" w:rsidTr="002626EE">
        <w:trPr>
          <w:trHeight w:val="1135"/>
        </w:trPr>
        <w:tc>
          <w:tcPr>
            <w:tcW w:w="1615" w:type="dxa"/>
            <w:vMerge/>
          </w:tcPr>
          <w:p w14:paraId="1C9595A2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40BBA06B" w14:textId="7F713295" w:rsidR="00D519A8" w:rsidRDefault="008E6157" w:rsidP="00D519A8">
            <w:r>
              <w:rPr>
                <w:noProof/>
                <w:lang w:bidi="km-KH"/>
              </w:rPr>
              <w:drawing>
                <wp:inline distT="0" distB="0" distL="0" distR="0" wp14:anchorId="4DD6018F" wp14:editId="33DEA51E">
                  <wp:extent cx="1685925" cy="300037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B3B53" w14:textId="628A6400" w:rsidR="00D519A8" w:rsidRDefault="00D519A8" w:rsidP="00D519A8"/>
        </w:tc>
        <w:tc>
          <w:tcPr>
            <w:tcW w:w="4433" w:type="dxa"/>
          </w:tcPr>
          <w:p w14:paraId="7B0D1267" w14:textId="722B4909" w:rsidR="00D519A8" w:rsidRDefault="00D519A8" w:rsidP="00D519A8">
            <w:pPr>
              <w:rPr>
                <w:noProof/>
              </w:rPr>
            </w:pPr>
            <w:r>
              <w:lastRenderedPageBreak/>
              <w:t>When you have captured all food items (including drinks) for a meal and snack, tap ‘submit’.</w:t>
            </w:r>
          </w:p>
        </w:tc>
        <w:tc>
          <w:tcPr>
            <w:tcW w:w="5114" w:type="dxa"/>
          </w:tcPr>
          <w:p w14:paraId="27D81697" w14:textId="120817DC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17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ពេលដែលអ្នកបានថតរូបភាពអាហារ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រួមទាំងទាំងភេសជ្ជ</w:t>
            </w:r>
            <w:r w:rsidRPr="009E14FE">
              <w:rPr>
                <w:rFonts w:ascii="Khmer OS System" w:hAnsi="Khmer OS System" w:cs="Khmer OS System"/>
                <w:noProof/>
              </w:rPr>
              <w:t>)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ទាំងអស់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សម្រាប់ពេលបាយឬអាហារសម្រន់នោះហើយសូមចុច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"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បញ្ជូន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។</w:t>
            </w:r>
            <w:commentRangeEnd w:id="17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17"/>
            </w:r>
          </w:p>
        </w:tc>
      </w:tr>
      <w:tr w:rsidR="00D519A8" w14:paraId="371BAC00" w14:textId="27E77553" w:rsidTr="002626EE">
        <w:trPr>
          <w:trHeight w:val="3050"/>
        </w:trPr>
        <w:tc>
          <w:tcPr>
            <w:tcW w:w="1615" w:type="dxa"/>
            <w:vMerge w:val="restart"/>
          </w:tcPr>
          <w:p w14:paraId="314A7D61" w14:textId="1E73C4D4" w:rsidR="00D519A8" w:rsidRPr="00DB4066" w:rsidRDefault="00CB2BD1" w:rsidP="00D519A8">
            <w:pPr>
              <w:rPr>
                <w:b/>
                <w:noProof/>
                <w:lang w:val="en-AU" w:eastAsia="en-AU"/>
              </w:rPr>
            </w:pPr>
            <w:r>
              <w:rPr>
                <w:rFonts w:hint="cs"/>
                <w:b/>
                <w:noProof/>
                <w:cs/>
                <w:lang w:val="en-AU" w:eastAsia="en-AU" w:bidi="km-KH"/>
              </w:rPr>
              <w:t>ៃ</w:t>
            </w:r>
            <w:r w:rsidR="00D519A8" w:rsidRPr="00DB4066">
              <w:rPr>
                <w:b/>
                <w:noProof/>
                <w:lang w:val="en-AU" w:eastAsia="en-AU"/>
              </w:rPr>
              <w:t>Camera Activity</w:t>
            </w:r>
          </w:p>
          <w:p w14:paraId="77A28225" w14:textId="69728683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15D176D1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51AB20C1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03A92708" w14:textId="3FC81C7F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02EE69E4" w14:textId="48D757A5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1921897E" w14:textId="665AB6FC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  <w:p w14:paraId="3E6E3A2B" w14:textId="613F0716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5513FCF" w14:textId="77777777" w:rsidR="00D519A8" w:rsidRDefault="00D519A8" w:rsidP="00D519A8">
            <w:pPr>
              <w:rPr>
                <w:lang w:val="en-AU"/>
              </w:rPr>
            </w:pPr>
          </w:p>
          <w:p w14:paraId="5909C9C1" w14:textId="77777777" w:rsidR="00D519A8" w:rsidRPr="008856BF" w:rsidRDefault="00D519A8" w:rsidP="00D519A8">
            <w:pPr>
              <w:rPr>
                <w:lang w:val="en-AU"/>
              </w:rPr>
            </w:pPr>
            <w:r w:rsidRPr="00FA661E">
              <w:rPr>
                <w:noProof/>
                <w:lang w:bidi="km-KH"/>
              </w:rPr>
              <w:drawing>
                <wp:inline distT="0" distB="0" distL="0" distR="0" wp14:anchorId="03D4DBC8" wp14:editId="69194F4A">
                  <wp:extent cx="1219200" cy="752391"/>
                  <wp:effectExtent l="0" t="0" r="0" b="0"/>
                  <wp:docPr id="6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54" cy="7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9E377" w14:textId="588A6AF3" w:rsidR="00D519A8" w:rsidRPr="008C4A33" w:rsidRDefault="00D519A8" w:rsidP="00D519A8">
            <w:pPr>
              <w:rPr>
                <w:lang w:val="en-AU"/>
              </w:rPr>
            </w:pPr>
          </w:p>
          <w:p w14:paraId="770287AB" w14:textId="16237B30" w:rsidR="00D519A8" w:rsidRPr="008C4A33" w:rsidRDefault="00D519A8" w:rsidP="00D519A8">
            <w:pPr>
              <w:rPr>
                <w:lang w:val="en-AU"/>
              </w:rPr>
            </w:pPr>
          </w:p>
        </w:tc>
        <w:tc>
          <w:tcPr>
            <w:tcW w:w="4433" w:type="dxa"/>
          </w:tcPr>
          <w:p w14:paraId="5642B246" w14:textId="77777777" w:rsidR="00D519A8" w:rsidRDefault="00D519A8" w:rsidP="00D519A8">
            <w:pPr>
              <w:rPr>
                <w:lang w:val="en-AU"/>
              </w:rPr>
            </w:pPr>
            <w:r w:rsidRPr="008856BF">
              <w:rPr>
                <w:lang w:val="en-AU"/>
              </w:rPr>
              <w:t>Ensure that all food items (including drinks) and the reference marker are clearly visible in the view finder.</w:t>
            </w:r>
            <w:r>
              <w:rPr>
                <w:lang w:val="en-AU"/>
              </w:rPr>
              <w:t xml:space="preserve">  </w:t>
            </w:r>
            <w:r w:rsidRPr="008856BF">
              <w:rPr>
                <w:lang w:val="en-AU"/>
              </w:rPr>
              <w:t>You can include more than one food or drink per image.</w:t>
            </w:r>
          </w:p>
          <w:p w14:paraId="5F4391B6" w14:textId="77777777" w:rsidR="00D519A8" w:rsidRDefault="00D519A8" w:rsidP="00D519A8">
            <w:pPr>
              <w:rPr>
                <w:lang w:val="en-AU"/>
              </w:rPr>
            </w:pPr>
          </w:p>
        </w:tc>
        <w:tc>
          <w:tcPr>
            <w:tcW w:w="5114" w:type="dxa"/>
          </w:tcPr>
          <w:p w14:paraId="758CBC27" w14:textId="6963EC52" w:rsidR="00D519A8" w:rsidRPr="009E14FE" w:rsidRDefault="00DE3472" w:rsidP="00D519A8">
            <w:pPr>
              <w:rPr>
                <w:rFonts w:ascii="Khmer OS System" w:hAnsi="Khmer OS System" w:cs="Khmer OS System"/>
                <w:lang w:val="en-AU"/>
              </w:rPr>
            </w:pPr>
            <w:r>
              <w:rPr>
                <w:rFonts w:ascii="Khmer OS System" w:hAnsi="Khmer OS System" w:cs="Khmer OS System" w:hint="cs"/>
                <w:cs/>
                <w:lang w:val="en-AU" w:bidi="km-KH"/>
              </w:rPr>
              <w:t>ត្រូវ</w:t>
            </w:r>
            <w:commentRangeStart w:id="18"/>
            <w:r w:rsidR="00D519A8" w:rsidRPr="009E14FE">
              <w:rPr>
                <w:rFonts w:ascii="Khmer OS System" w:hAnsi="Khmer OS System" w:cs="Khmer OS System"/>
                <w:cs/>
                <w:lang w:val="en-AU" w:bidi="km-KH"/>
              </w:rPr>
              <w:t>ឲ្យរាល់រូបម្ហូបអាហារទាំងអស់</w:t>
            </w:r>
            <w:r w:rsidR="00D519A8" w:rsidRPr="009E14FE">
              <w:rPr>
                <w:rFonts w:ascii="Khmer OS System" w:hAnsi="Khmer OS System" w:cs="Khmer OS System"/>
                <w:lang w:val="en-AU"/>
              </w:rPr>
              <w:t>(</w:t>
            </w:r>
            <w:r w:rsidR="00D519A8" w:rsidRPr="009E14FE">
              <w:rPr>
                <w:rFonts w:ascii="Khmer OS System" w:hAnsi="Khmer OS System" w:cs="Khmer OS System"/>
                <w:cs/>
                <w:lang w:val="en-AU" w:bidi="km-KH"/>
              </w:rPr>
              <w:t>រួមទាំងភេសជ្ជ</w:t>
            </w:r>
            <w:r w:rsidR="00D519A8" w:rsidRPr="009E14FE">
              <w:rPr>
                <w:rFonts w:ascii="Khmer OS System" w:hAnsi="Khmer OS System" w:cs="Khmer OS System"/>
                <w:lang w:val="en-AU"/>
              </w:rPr>
              <w:t xml:space="preserve">) </w:t>
            </w:r>
            <w:r w:rsidR="00D519A8" w:rsidRPr="009E14FE">
              <w:rPr>
                <w:rFonts w:ascii="Khmer OS System" w:hAnsi="Khmer OS System" w:cs="Khmer OS System"/>
                <w:cs/>
                <w:lang w:val="en-AU" w:bidi="km-KH"/>
              </w:rPr>
              <w:t>និងកាតពណ៌</w:t>
            </w:r>
            <w:r w:rsidR="00D519A8" w:rsidRPr="009E14FE">
              <w:rPr>
                <w:rFonts w:ascii="Khmer OS System" w:hAnsi="Khmer OS System" w:cs="Khmer OS System"/>
                <w:lang w:val="en-AU"/>
              </w:rPr>
              <w:t xml:space="preserve"> </w:t>
            </w:r>
            <w:r w:rsidR="00D519A8" w:rsidRPr="009E14FE">
              <w:rPr>
                <w:rFonts w:ascii="Khmer OS System" w:hAnsi="Khmer OS System" w:cs="Khmer OS System"/>
                <w:cs/>
                <w:lang w:val="en-AU" w:bidi="km-KH"/>
              </w:rPr>
              <w:t>មើ់លឃើញច្បាស់។</w:t>
            </w:r>
            <w:r w:rsidR="00D519A8" w:rsidRPr="009E14FE">
              <w:rPr>
                <w:rFonts w:ascii="Khmer OS System" w:hAnsi="Khmer OS System" w:cs="Khmer OS System"/>
                <w:lang w:val="en-AU"/>
              </w:rPr>
              <w:t xml:space="preserve"> </w:t>
            </w:r>
            <w:r w:rsidR="00D519A8" w:rsidRPr="009E14FE">
              <w:rPr>
                <w:rFonts w:ascii="Khmer OS System" w:hAnsi="Khmer OS System" w:cs="Khmer OS System"/>
                <w:cs/>
                <w:lang w:val="en-AU" w:bidi="km-KH"/>
              </w:rPr>
              <w:t>អ្នកអាចដាក់រូបភាពពីរក្នុងការថតម្ដងៗបាន។</w:t>
            </w:r>
            <w:commentRangeEnd w:id="18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18"/>
            </w:r>
          </w:p>
        </w:tc>
      </w:tr>
      <w:tr w:rsidR="00D519A8" w14:paraId="153C2BA8" w14:textId="331B1D8E" w:rsidTr="002626EE">
        <w:trPr>
          <w:trHeight w:val="3050"/>
        </w:trPr>
        <w:tc>
          <w:tcPr>
            <w:tcW w:w="1615" w:type="dxa"/>
            <w:vMerge/>
          </w:tcPr>
          <w:p w14:paraId="57E87C3C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D335476" w14:textId="4FAF1750" w:rsidR="00D519A8" w:rsidRDefault="00AB6866" w:rsidP="00D519A8">
            <w:pPr>
              <w:rPr>
                <w:lang w:val="en-AU"/>
              </w:rPr>
            </w:pPr>
            <w:r>
              <w:rPr>
                <w:lang w:val="en-AU"/>
              </w:rPr>
              <w:pict w14:anchorId="0B1E25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1.5pt;height:204pt">
                  <v:imagedata r:id="rId31" o:title="FMplacement for instructions"/>
                </v:shape>
              </w:pict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6A432404" w14:textId="50BE26F0" w:rsidR="00BA56F2" w:rsidRDefault="00BA56F2" w:rsidP="00D519A8">
            <w:pPr>
              <w:rPr>
                <w:lang w:val="en-AU"/>
              </w:rPr>
            </w:pPr>
            <w:r>
              <w:rPr>
                <w:lang w:val="en-AU"/>
              </w:rPr>
              <w:t>A blue cross</w:t>
            </w:r>
            <w:r w:rsidRPr="008856BF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will appear in the bottom centre of the screen. </w:t>
            </w:r>
            <w:r w:rsidR="00BE6631">
              <w:rPr>
                <w:lang w:val="en-AU"/>
              </w:rPr>
              <w:t>Place the reference marker in the centre and align the cross over the middle of the marker.</w:t>
            </w:r>
          </w:p>
          <w:p w14:paraId="26041F24" w14:textId="77777777" w:rsidR="00BA56F2" w:rsidRDefault="00BA56F2" w:rsidP="00D519A8">
            <w:pPr>
              <w:rPr>
                <w:lang w:val="en-AU"/>
              </w:rPr>
            </w:pPr>
          </w:p>
          <w:p w14:paraId="4F720B62" w14:textId="67918CA4" w:rsidR="00D519A8" w:rsidRDefault="00D519A8" w:rsidP="00D519A8">
            <w:pPr>
              <w:rPr>
                <w:noProof/>
              </w:rPr>
            </w:pPr>
          </w:p>
        </w:tc>
        <w:tc>
          <w:tcPr>
            <w:tcW w:w="5114" w:type="dxa"/>
            <w:shd w:val="clear" w:color="auto" w:fill="DEEAF6" w:themeFill="accent5" w:themeFillTint="33"/>
          </w:tcPr>
          <w:p w14:paraId="32498DF4" w14:textId="36627DB2" w:rsidR="00D519A8" w:rsidRPr="009E14FE" w:rsidRDefault="002B5355" w:rsidP="002B5355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សញ្ញាខ្វែងជើងក្អែកពណ៌ខៀវនិងបង្ហាញនៅកណ្តាលផ្នែកខាងក្រោម​នៃផ្ទាំងកញ្ចក់។ សូមដាក់កាតពណ៌​នៅកណ្តាល ចំខាងក្រោមរូបដែលត្រូវថត ហើយតម្រង់សញ្ញាខ្វែងជើងក្អែកនេះ</w:t>
            </w:r>
            <w:commentRangeStart w:id="19"/>
            <w:r w:rsidR="00C75006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</w:t>
            </w:r>
            <w:commentRangeEnd w:id="19"/>
            <w:r w:rsidR="00C75006">
              <w:rPr>
                <w:rStyle w:val="CommentReference"/>
              </w:rPr>
              <w:commentReference w:id="19"/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ឲ្យចំកណ្តាលកាតពណ៌នោះ។</w:t>
            </w:r>
          </w:p>
        </w:tc>
      </w:tr>
      <w:tr w:rsidR="00C75006" w14:paraId="5722D49E" w14:textId="77777777" w:rsidTr="002626EE">
        <w:trPr>
          <w:trHeight w:val="3050"/>
        </w:trPr>
        <w:tc>
          <w:tcPr>
            <w:tcW w:w="1615" w:type="dxa"/>
            <w:vMerge/>
          </w:tcPr>
          <w:p w14:paraId="29A41355" w14:textId="77777777" w:rsidR="00C75006" w:rsidRPr="00DB4066" w:rsidRDefault="00C75006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16867388" w14:textId="1D990655" w:rsidR="00C75006" w:rsidRDefault="00BE6631" w:rsidP="00D519A8">
            <w:pPr>
              <w:rPr>
                <w:lang w:val="en-AU"/>
              </w:rPr>
            </w:pPr>
            <w:r w:rsidRPr="00BA56F2">
              <w:rPr>
                <w:noProof/>
                <w:lang w:bidi="km-KH"/>
              </w:rPr>
              <w:drawing>
                <wp:inline distT="0" distB="0" distL="0" distR="0" wp14:anchorId="1294AFAB" wp14:editId="6D23DCDB">
                  <wp:extent cx="1546860" cy="2590800"/>
                  <wp:effectExtent l="0" t="0" r="0" b="0"/>
                  <wp:docPr id="228" name="Picture 228" descr="C:\Users\mer215\Dropbox\VISIDA\Technology\FMplacement+angle for instruc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er215\Dropbox\VISIDA\Technology\FMplacement+angle for instruc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8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60A6BBD7" w14:textId="77777777" w:rsidR="00BE6631" w:rsidRDefault="00BE6631" w:rsidP="00BE6631">
            <w:pPr>
              <w:rPr>
                <w:lang w:val="en-AU"/>
              </w:rPr>
            </w:pPr>
            <w:r>
              <w:rPr>
                <w:lang w:val="en-AU"/>
              </w:rPr>
              <w:t>Next to blue cross will be t</w:t>
            </w:r>
            <w:r w:rsidRPr="008856BF">
              <w:rPr>
                <w:lang w:val="en-AU"/>
              </w:rPr>
              <w:t>wo green/red</w:t>
            </w:r>
            <w:r>
              <w:rPr>
                <w:lang w:val="en-AU"/>
              </w:rPr>
              <w:t>-coloured</w:t>
            </w:r>
            <w:r w:rsidRPr="008856BF">
              <w:rPr>
                <w:lang w:val="en-AU"/>
              </w:rPr>
              <w:t xml:space="preserve"> dots will appear in the </w:t>
            </w:r>
            <w:r>
              <w:rPr>
                <w:lang w:val="en-AU"/>
              </w:rPr>
              <w:t>bottom</w:t>
            </w:r>
            <w:r w:rsidRPr="008856BF">
              <w:rPr>
                <w:lang w:val="en-AU"/>
              </w:rPr>
              <w:t xml:space="preserve"> right hand corner. The colour of the dots will change as the angle of the phone moves. </w:t>
            </w:r>
          </w:p>
          <w:p w14:paraId="77811339" w14:textId="77777777" w:rsidR="00BE6631" w:rsidRPr="008856BF" w:rsidRDefault="00BE6631" w:rsidP="00BE6631">
            <w:pPr>
              <w:rPr>
                <w:lang w:val="en-AU"/>
              </w:rPr>
            </w:pPr>
          </w:p>
          <w:p w14:paraId="3F0ADF1B" w14:textId="2DCB7608" w:rsidR="00C75006" w:rsidRPr="008856BF" w:rsidRDefault="00BE6631" w:rsidP="00BE6631">
            <w:pPr>
              <w:rPr>
                <w:lang w:val="en-AU"/>
              </w:rPr>
            </w:pPr>
            <w:r w:rsidRPr="008856BF">
              <w:rPr>
                <w:lang w:val="en-AU"/>
              </w:rPr>
              <w:t>Move the phone until both dots are green.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30E2E9EB" w14:textId="77777777" w:rsidR="00C75006" w:rsidRDefault="00CB2BD1" w:rsidP="00CB2BD1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នៅជិតសញ្ញាខ្វែងជើងក្អែកពណ៌ខៀវនេះ មានចំណុចភ្លើងតូចៗពីរ ពណ៌បៃតង/ក្រហម ចេញនៅជ្រុងខាងក្រោម ខាងស្តាំដៃ។ ចំណុចភ្លើងពណ៌តូចៗនេះ នឹងដូរពណ៌នៅពេលគេរេទូរសព្ទ ។</w:t>
            </w:r>
            <w:commentRangeStart w:id="20"/>
            <w:commentRangeEnd w:id="20"/>
            <w:r w:rsidR="00BE6631">
              <w:rPr>
                <w:rStyle w:val="CommentReference"/>
              </w:rPr>
              <w:commentReference w:id="20"/>
            </w:r>
          </w:p>
          <w:p w14:paraId="1F1DD937" w14:textId="16805C5C" w:rsidR="00CB2BD1" w:rsidRDefault="00CB2BD1" w:rsidP="00CB2BD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សូមតម្រង់ទូរសព្ទទៅលើរបស់ដែលត្រូវថតនោះ ឲ្យចំណុចភ្លើងពណ៌តូចៗនេះ ដូរទៅជាពណ៌បៃតង ។</w:t>
            </w:r>
          </w:p>
        </w:tc>
      </w:tr>
      <w:tr w:rsidR="00D519A8" w14:paraId="044894EF" w14:textId="4AD79A6A" w:rsidTr="002626EE">
        <w:trPr>
          <w:trHeight w:val="1523"/>
        </w:trPr>
        <w:tc>
          <w:tcPr>
            <w:tcW w:w="1615" w:type="dxa"/>
            <w:vMerge/>
          </w:tcPr>
          <w:p w14:paraId="42FFFCD5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4C6C3E0" w14:textId="77777777" w:rsidR="00D519A8" w:rsidRDefault="00D519A8" w:rsidP="00D519A8">
            <w:pPr>
              <w:rPr>
                <w:lang w:val="en-AU"/>
              </w:rPr>
            </w:pPr>
          </w:p>
          <w:p w14:paraId="046079D4" w14:textId="77777777" w:rsidR="00D519A8" w:rsidRDefault="00D519A8" w:rsidP="00D519A8">
            <w:pPr>
              <w:rPr>
                <w:lang w:val="en-AU"/>
              </w:rPr>
            </w:pPr>
            <w:r w:rsidRPr="008856BF">
              <w:rPr>
                <w:noProof/>
                <w:lang w:bidi="km-KH"/>
              </w:rPr>
              <w:drawing>
                <wp:inline distT="0" distB="0" distL="0" distR="0" wp14:anchorId="1F8CAC1D" wp14:editId="72B397AC">
                  <wp:extent cx="750297" cy="731539"/>
                  <wp:effectExtent l="0" t="0" r="0" b="0"/>
                  <wp:docPr id="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6" t="79904" r="39588" b="8805"/>
                          <a:stretch/>
                        </pic:blipFill>
                        <pic:spPr>
                          <a:xfrm>
                            <a:off x="0" y="0"/>
                            <a:ext cx="750297" cy="73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2F4DD" w14:textId="77777777" w:rsidR="00D519A8" w:rsidRDefault="00D519A8" w:rsidP="00D519A8">
            <w:pPr>
              <w:rPr>
                <w:lang w:val="en-AU"/>
              </w:rPr>
            </w:pPr>
          </w:p>
        </w:tc>
        <w:tc>
          <w:tcPr>
            <w:tcW w:w="4433" w:type="dxa"/>
          </w:tcPr>
          <w:p w14:paraId="5C3962D7" w14:textId="77777777" w:rsidR="00D519A8" w:rsidRPr="008856BF" w:rsidRDefault="00D519A8" w:rsidP="00D519A8">
            <w:pPr>
              <w:rPr>
                <w:lang w:val="en-AU"/>
              </w:rPr>
            </w:pPr>
            <w:r w:rsidRPr="008856BF">
              <w:rPr>
                <w:lang w:val="en-AU"/>
              </w:rPr>
              <w:t>Tap the camera button</w:t>
            </w:r>
            <w:r>
              <w:rPr>
                <w:lang w:val="en-AU"/>
              </w:rPr>
              <w:t xml:space="preserve"> </w:t>
            </w:r>
            <w:r w:rsidRPr="008856BF">
              <w:rPr>
                <w:lang w:val="en-AU"/>
              </w:rPr>
              <w:t>to take the image.</w:t>
            </w:r>
          </w:p>
          <w:p w14:paraId="546B6E36" w14:textId="77777777" w:rsidR="00D519A8" w:rsidRDefault="00D519A8" w:rsidP="00D519A8">
            <w:pPr>
              <w:rPr>
                <w:lang w:val="en-AU"/>
              </w:rPr>
            </w:pPr>
          </w:p>
        </w:tc>
        <w:tc>
          <w:tcPr>
            <w:tcW w:w="5114" w:type="dxa"/>
          </w:tcPr>
          <w:p w14:paraId="4C4BA701" w14:textId="70C369EE" w:rsidR="00D519A8" w:rsidRPr="009E14FE" w:rsidRDefault="00D519A8" w:rsidP="00D519A8">
            <w:pPr>
              <w:rPr>
                <w:rFonts w:ascii="Khmer OS System" w:hAnsi="Khmer OS System" w:cs="Khmer OS System"/>
                <w:lang w:val="en-AU"/>
              </w:rPr>
            </w:pPr>
            <w:commentRangeStart w:id="21"/>
            <w:r w:rsidRPr="009E14FE">
              <w:rPr>
                <w:rFonts w:ascii="Khmer OS System" w:hAnsi="Khmer OS System" w:cs="Khmer OS System"/>
                <w:cs/>
                <w:lang w:val="en-AU" w:bidi="km-KH"/>
              </w:rPr>
              <w:t>ចុចលើប៉ូតុងកាម៉េរាដើម្បីថតរូប។</w:t>
            </w:r>
            <w:commentRangeEnd w:id="21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1"/>
            </w:r>
          </w:p>
        </w:tc>
      </w:tr>
      <w:tr w:rsidR="00D519A8" w14:paraId="48F8A01B" w14:textId="0D52AAAE" w:rsidTr="002626EE">
        <w:trPr>
          <w:trHeight w:val="1522"/>
        </w:trPr>
        <w:tc>
          <w:tcPr>
            <w:tcW w:w="1615" w:type="dxa"/>
            <w:vMerge/>
          </w:tcPr>
          <w:p w14:paraId="4403526E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A069114" w14:textId="4A7C7C61" w:rsidR="00D519A8" w:rsidRDefault="00236C14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19B75BBD" wp14:editId="5F869E87">
                  <wp:extent cx="1546860" cy="2590800"/>
                  <wp:effectExtent l="0" t="0" r="0" b="0"/>
                  <wp:docPr id="229" name="Picture 229" descr="C:\Users\mer215\AppData\Local\Microsoft\Windows\INetCache\Content.Word\review-image-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er215\AppData\Local\Microsoft\Windows\INetCache\Content.Word\review-image-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8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04662907" w14:textId="77777777" w:rsidR="00D519A8" w:rsidRPr="008D1D86" w:rsidRDefault="00D519A8" w:rsidP="00D519A8">
            <w:r w:rsidRPr="008856BF">
              <w:t xml:space="preserve">A preview of the image will appear. </w:t>
            </w:r>
            <w:r>
              <w:t xml:space="preserve"> </w:t>
            </w:r>
            <w:r w:rsidRPr="008D1D86">
              <w:t xml:space="preserve">If you are happy with the image, tap tick.  </w:t>
            </w:r>
          </w:p>
          <w:p w14:paraId="37DE6760" w14:textId="5E40A0D2" w:rsidR="00D519A8" w:rsidRPr="008856BF" w:rsidRDefault="00D519A8" w:rsidP="00D519A8">
            <w:pPr>
              <w:rPr>
                <w:noProof/>
                <w:lang w:val="en-AU" w:eastAsia="en-AU"/>
              </w:rPr>
            </w:pPr>
            <w:r w:rsidRPr="008D1D86">
              <w:t>To re-take the image tap cross.</w:t>
            </w:r>
          </w:p>
        </w:tc>
        <w:tc>
          <w:tcPr>
            <w:tcW w:w="5114" w:type="dxa"/>
          </w:tcPr>
          <w:p w14:paraId="1D764FAF" w14:textId="73635864" w:rsidR="002E5E73" w:rsidRDefault="00697BD1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រូបដែលថតរួចហើយនឹងចេញមក</w:t>
            </w:r>
            <w:r w:rsidR="002231C0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ឲ្យឃើញ</w:t>
            </w: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។ ប្រសិនបើអ្នកពេញចិត្តនឹងរូបនោះ សូមចុច សញ្ញា</w:t>
            </w:r>
            <w:r w:rsidR="002231C0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 ​ </w:t>
            </w: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គ្រីស។ </w:t>
            </w:r>
          </w:p>
          <w:p w14:paraId="376A9C78" w14:textId="4FFA2C4E" w:rsidR="00D519A8" w:rsidRPr="009E14FE" w:rsidRDefault="002E5E73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ដើម្បីថតរូបម្តងទៀត សូមចុចសញ្ញាខ្វែងក្រហម។</w:t>
            </w:r>
            <w:r w:rsidR="00697BD1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​  </w:t>
            </w:r>
            <w:commentRangeStart w:id="22"/>
            <w:r w:rsidR="00D519A8" w:rsidRPr="009E14FE">
              <w:rPr>
                <w:rFonts w:ascii="Khmer OS System" w:hAnsi="Khmer OS System" w:cs="Khmer OS System"/>
                <w:noProof/>
                <w:lang w:val="en-AU" w:eastAsia="en-AU"/>
              </w:rPr>
              <w:t>`</w:t>
            </w:r>
            <w:commentRangeEnd w:id="22"/>
            <w:r w:rsidR="00697BD1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  </w:t>
            </w:r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22"/>
            </w:r>
          </w:p>
        </w:tc>
      </w:tr>
      <w:tr w:rsidR="00D519A8" w14:paraId="334A0483" w14:textId="75CE1C91" w:rsidTr="002626EE">
        <w:trPr>
          <w:trHeight w:val="1700"/>
        </w:trPr>
        <w:tc>
          <w:tcPr>
            <w:tcW w:w="1615" w:type="dxa"/>
            <w:vMerge w:val="restart"/>
          </w:tcPr>
          <w:p w14:paraId="654C35D0" w14:textId="39FCFAB8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</w:rPr>
              <w:t>Record Audio</w:t>
            </w:r>
          </w:p>
          <w:p w14:paraId="00260A63" w14:textId="57369DAF" w:rsidR="00D519A8" w:rsidRPr="00DB4066" w:rsidRDefault="00D519A8" w:rsidP="00D519A8">
            <w:pPr>
              <w:rPr>
                <w:b/>
              </w:rPr>
            </w:pPr>
          </w:p>
        </w:tc>
        <w:tc>
          <w:tcPr>
            <w:tcW w:w="3058" w:type="dxa"/>
            <w:shd w:val="clear" w:color="auto" w:fill="FFFF00"/>
          </w:tcPr>
          <w:p w14:paraId="41522CEC" w14:textId="5498149C" w:rsidR="00D519A8" w:rsidRDefault="00D519A8" w:rsidP="00D519A8"/>
          <w:p w14:paraId="627227A0" w14:textId="4ED2D56E" w:rsidR="00D519A8" w:rsidRPr="00654085" w:rsidRDefault="00AB6866" w:rsidP="00D519A8">
            <w:r>
              <w:pict w14:anchorId="0952C3FE">
                <v:shape id="_x0000_i1026" type="#_x0000_t75" style="width:121.5pt;height:204pt">
                  <v:imagedata r:id="rId35" o:title="make-voice-recording"/>
                </v:shape>
              </w:pict>
            </w:r>
          </w:p>
        </w:tc>
        <w:tc>
          <w:tcPr>
            <w:tcW w:w="4433" w:type="dxa"/>
          </w:tcPr>
          <w:p w14:paraId="2C4C3343" w14:textId="77777777" w:rsidR="00D519A8" w:rsidRPr="00654085" w:rsidRDefault="00D519A8" w:rsidP="00D519A8">
            <w:r w:rsidRPr="00654085">
              <w:t xml:space="preserve">For each of </w:t>
            </w:r>
            <w:proofErr w:type="gramStart"/>
            <w:r w:rsidRPr="00654085">
              <w:t>the  food</w:t>
            </w:r>
            <w:proofErr w:type="gramEnd"/>
            <w:r w:rsidRPr="00654085">
              <w:t xml:space="preserve"> items (including drinks) included in the image, capture a voice recording to describe the following: </w:t>
            </w:r>
          </w:p>
          <w:p w14:paraId="02574C2A" w14:textId="77777777" w:rsidR="00D519A8" w:rsidRPr="00654085" w:rsidRDefault="00D519A8" w:rsidP="00D519A8">
            <w:r w:rsidRPr="00654085">
              <w:t xml:space="preserve">a) Name of item(s), including the type (e.g. red fish, snakefish) </w:t>
            </w:r>
          </w:p>
          <w:p w14:paraId="6A118AEC" w14:textId="77777777" w:rsidR="00D519A8" w:rsidRPr="00654085" w:rsidRDefault="00D519A8" w:rsidP="00D519A8">
            <w:r w:rsidRPr="00654085">
              <w:t>b) any additions not clearly visible (e.g. dipping sauce).</w:t>
            </w:r>
          </w:p>
          <w:p w14:paraId="3E0B6B42" w14:textId="77777777" w:rsidR="00D519A8" w:rsidRDefault="00D519A8" w:rsidP="00D519A8">
            <w:r w:rsidRPr="00654085">
              <w:t>Hold the phone close to the mouth when capturing the voice recording</w:t>
            </w:r>
          </w:p>
          <w:p w14:paraId="02AAB6EA" w14:textId="77777777" w:rsidR="00D519A8" w:rsidRPr="00654085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485D26D0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3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សម្រាប់មុខអាហារនីមួយៗ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រួមទាំងភេសជ្ជ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)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ដែលបានថត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សូមថតសំឡេងដែលនិយាយអំពី៖</w:t>
            </w:r>
          </w:p>
          <w:p w14:paraId="38A6C59E" w14:textId="0BF3A3F0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ក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)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ឈ្មោះមុខម្ហូប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រួមទាំងប្រភេទម្ហូប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ឧ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.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ត្រីក្រហម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ត្រីផ្ទក់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)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</w:p>
          <w:p w14:paraId="70F7FFE2" w14:textId="0703745B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ខ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)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ថែមទាំងជាមួយនឹងអ្វីដែលមើលមិនច្បាស់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ដូចជាទឹកជ្រលក់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)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</w:p>
          <w:p w14:paraId="78C780B6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  <w:p w14:paraId="7F2ACFCC" w14:textId="20911461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នៅពេលថតសំឡេង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ដាក់ទូរស័ព្ទដៃឲ្យជិតមាត់។</w:t>
            </w:r>
            <w:commentRangeEnd w:id="23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3"/>
            </w:r>
          </w:p>
        </w:tc>
      </w:tr>
      <w:tr w:rsidR="00D519A8" w14:paraId="2291E90E" w14:textId="2872BF52" w:rsidTr="002626EE">
        <w:trPr>
          <w:trHeight w:val="3652"/>
        </w:trPr>
        <w:tc>
          <w:tcPr>
            <w:tcW w:w="1615" w:type="dxa"/>
            <w:vMerge/>
          </w:tcPr>
          <w:p w14:paraId="5A5412C4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2BDEEF5F" w14:textId="695B87BA" w:rsidR="00D519A8" w:rsidRDefault="00D519A8" w:rsidP="00D519A8">
            <w:pPr>
              <w:rPr>
                <w:noProof/>
                <w:lang w:val="en-AU" w:eastAsia="en-AU"/>
              </w:rPr>
            </w:pPr>
          </w:p>
          <w:p w14:paraId="7772C95A" w14:textId="78E6A71C" w:rsidR="00D519A8" w:rsidRPr="008C4A33" w:rsidRDefault="00D519A8" w:rsidP="00D519A8">
            <w:pPr>
              <w:rPr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21246DC7" wp14:editId="0D94261D">
                  <wp:extent cx="731471" cy="883286"/>
                  <wp:effectExtent l="0" t="0" r="0" b="0"/>
                  <wp:docPr id="2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49" t="78591" r="41254" b="8981"/>
                          <a:stretch/>
                        </pic:blipFill>
                        <pic:spPr>
                          <a:xfrm>
                            <a:off x="0" y="0"/>
                            <a:ext cx="731471" cy="88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4085">
              <w:rPr>
                <w:lang w:val="en-AU"/>
              </w:rPr>
              <w:t xml:space="preserve"> </w:t>
            </w:r>
          </w:p>
        </w:tc>
        <w:tc>
          <w:tcPr>
            <w:tcW w:w="4433" w:type="dxa"/>
          </w:tcPr>
          <w:p w14:paraId="7F00C94F" w14:textId="6B54BFC1" w:rsidR="00D519A8" w:rsidRDefault="00D519A8" w:rsidP="00D519A8">
            <w:pPr>
              <w:rPr>
                <w:noProof/>
                <w:lang w:val="en-AU" w:eastAsia="en-AU"/>
              </w:rPr>
            </w:pPr>
            <w:r w:rsidRPr="00654085">
              <w:rPr>
                <w:lang w:val="en-AU"/>
              </w:rPr>
              <w:t>Tap the microphone icon to start recording</w:t>
            </w:r>
            <w:r>
              <w:rPr>
                <w:lang w:val="en-AU"/>
              </w:rPr>
              <w:t>.</w:t>
            </w:r>
          </w:p>
        </w:tc>
        <w:tc>
          <w:tcPr>
            <w:tcW w:w="5114" w:type="dxa"/>
          </w:tcPr>
          <w:p w14:paraId="55226A28" w14:textId="3D61D1D5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4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សូមចុចលើសញ្ញាក្បាលមីក្រូដើម្បីចាប់ផ្ដើមថតសំឡេង</w:t>
            </w:r>
            <w:commentRangeEnd w:id="24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4"/>
            </w:r>
          </w:p>
        </w:tc>
      </w:tr>
      <w:tr w:rsidR="00D519A8" w14:paraId="0C86195D" w14:textId="244F514E" w:rsidTr="002626EE">
        <w:trPr>
          <w:trHeight w:val="2195"/>
        </w:trPr>
        <w:tc>
          <w:tcPr>
            <w:tcW w:w="1615" w:type="dxa"/>
            <w:vMerge/>
          </w:tcPr>
          <w:p w14:paraId="0C9896B9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4EF57E93" w14:textId="77777777" w:rsidR="00D519A8" w:rsidRDefault="00D519A8" w:rsidP="00D519A8">
            <w:pPr>
              <w:rPr>
                <w:noProof/>
                <w:lang w:val="en-AU" w:eastAsia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67835952" wp14:editId="35067C87">
                  <wp:extent cx="1083267" cy="941971"/>
                  <wp:effectExtent l="0" t="0" r="3175" b="0"/>
                  <wp:docPr id="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76" t="81762" r="42344" b="10471"/>
                          <a:stretch/>
                        </pic:blipFill>
                        <pic:spPr>
                          <a:xfrm>
                            <a:off x="0" y="0"/>
                            <a:ext cx="1083267" cy="941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35F26" w14:textId="6ADE5812" w:rsidR="00D519A8" w:rsidRPr="008C4A33" w:rsidRDefault="00D519A8" w:rsidP="00D519A8"/>
        </w:tc>
        <w:tc>
          <w:tcPr>
            <w:tcW w:w="4433" w:type="dxa"/>
          </w:tcPr>
          <w:p w14:paraId="66D0B518" w14:textId="6EE59084" w:rsidR="00D519A8" w:rsidRPr="00654085" w:rsidRDefault="00D519A8" w:rsidP="00D519A8">
            <w:pPr>
              <w:rPr>
                <w:noProof/>
                <w:lang w:val="en-AU" w:eastAsia="en-AU"/>
              </w:rPr>
            </w:pPr>
            <w:r w:rsidRPr="00654085">
              <w:t>Tap ‘</w:t>
            </w:r>
            <w:r>
              <w:t>STOP</w:t>
            </w:r>
            <w:r w:rsidRPr="00654085">
              <w:t xml:space="preserve">’ when finished recording. </w:t>
            </w:r>
            <w:r>
              <w:t xml:space="preserve"> </w:t>
            </w:r>
          </w:p>
        </w:tc>
        <w:tc>
          <w:tcPr>
            <w:tcW w:w="5114" w:type="dxa"/>
          </w:tcPr>
          <w:p w14:paraId="11EEEFD6" w14:textId="73221125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5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”</w:t>
            </w:r>
            <w:r w:rsidRPr="005E4456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ឈប់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ពេលថតសំឡេងចប់ហើយ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25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5"/>
            </w:r>
          </w:p>
        </w:tc>
      </w:tr>
      <w:tr w:rsidR="00D519A8" w14:paraId="6AF9D8ED" w14:textId="167397B2" w:rsidTr="002626EE">
        <w:trPr>
          <w:trHeight w:val="1410"/>
        </w:trPr>
        <w:tc>
          <w:tcPr>
            <w:tcW w:w="1615" w:type="dxa"/>
            <w:vMerge/>
          </w:tcPr>
          <w:p w14:paraId="75D5AF0D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7AC5964E" w14:textId="77777777" w:rsidR="00D519A8" w:rsidRDefault="00D519A8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4C5C52FB" wp14:editId="0CE83C75">
                  <wp:extent cx="1025769" cy="762000"/>
                  <wp:effectExtent l="0" t="0" r="3175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42" t="71452" r="43931" b="22812"/>
                          <a:stretch/>
                        </pic:blipFill>
                        <pic:spPr bwMode="auto">
                          <a:xfrm>
                            <a:off x="0" y="0"/>
                            <a:ext cx="1028423" cy="763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FCE4A" w14:textId="7C9BA42D" w:rsidR="00D519A8" w:rsidRPr="00654085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3CCB9802" w14:textId="79F64CA1" w:rsidR="00D519A8" w:rsidRDefault="00D519A8" w:rsidP="00D519A8">
            <w:pPr>
              <w:rPr>
                <w:noProof/>
                <w:lang w:val="en-AU"/>
              </w:rPr>
            </w:pPr>
            <w:r w:rsidRPr="00654085">
              <w:rPr>
                <w:lang w:val="en-AU"/>
              </w:rPr>
              <w:t>Tap the megaphone to playback the recording</w:t>
            </w:r>
          </w:p>
        </w:tc>
        <w:tc>
          <w:tcPr>
            <w:tcW w:w="5114" w:type="dxa"/>
          </w:tcPr>
          <w:p w14:paraId="6B8F4EEB" w14:textId="31E46E34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/>
              </w:rPr>
            </w:pPr>
            <w:commentRangeStart w:id="26"/>
            <w:r w:rsidRPr="009E14FE">
              <w:rPr>
                <w:rFonts w:ascii="Khmer OS System" w:hAnsi="Khmer OS System" w:cs="Khmer OS System"/>
                <w:noProof/>
                <w:cs/>
                <w:lang w:val="en-AU" w:bidi="km-KH"/>
              </w:rPr>
              <w:t>ចុចលើរូបមេក្រូដើម្បីស្ដាប់សំឡេងថតរួចហើយ។</w:t>
            </w:r>
            <w:commentRangeEnd w:id="26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6"/>
            </w:r>
          </w:p>
        </w:tc>
      </w:tr>
      <w:tr w:rsidR="00D519A8" w14:paraId="3C83EB9B" w14:textId="73D3839B" w:rsidTr="002626EE">
        <w:trPr>
          <w:trHeight w:val="1410"/>
        </w:trPr>
        <w:tc>
          <w:tcPr>
            <w:tcW w:w="1615" w:type="dxa"/>
            <w:vMerge/>
          </w:tcPr>
          <w:p w14:paraId="5F827868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368C0BEB" w14:textId="77777777" w:rsidR="00D519A8" w:rsidRDefault="00D519A8" w:rsidP="00D519A8">
            <w:pPr>
              <w:rPr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34D6A8B7" wp14:editId="5BE29470">
                  <wp:extent cx="911789" cy="599535"/>
                  <wp:effectExtent l="0" t="0" r="3175" b="0"/>
                  <wp:docPr id="2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43" t="80796" r="58356" b="9883"/>
                          <a:stretch/>
                        </pic:blipFill>
                        <pic:spPr>
                          <a:xfrm>
                            <a:off x="0" y="0"/>
                            <a:ext cx="922546" cy="606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BF789" w14:textId="42EB7EA1" w:rsidR="00D519A8" w:rsidRDefault="00D519A8" w:rsidP="00D519A8">
            <w:pPr>
              <w:rPr>
                <w:noProof/>
                <w:lang w:val="en-AU"/>
              </w:rPr>
            </w:pPr>
          </w:p>
        </w:tc>
        <w:tc>
          <w:tcPr>
            <w:tcW w:w="4433" w:type="dxa"/>
          </w:tcPr>
          <w:p w14:paraId="6C088BF4" w14:textId="77777777" w:rsidR="00D519A8" w:rsidRDefault="00D519A8" w:rsidP="00D519A8">
            <w:pPr>
              <w:rPr>
                <w:lang w:val="en-AU"/>
              </w:rPr>
            </w:pPr>
            <w:r w:rsidRPr="00654085">
              <w:rPr>
                <w:lang w:val="en-AU"/>
              </w:rPr>
              <w:t xml:space="preserve">To accept the voice recording, tap the green tick. </w:t>
            </w:r>
          </w:p>
          <w:p w14:paraId="54C53C2D" w14:textId="77777777" w:rsidR="00D519A8" w:rsidRPr="00654085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146CC36D" w14:textId="0754A84D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7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ចុចលើសញ្ញាគ្រីសពណ៌បៃតង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ដើម្បីទុកសំឡេងថតរួចហើយនោះ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27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7"/>
            </w:r>
          </w:p>
        </w:tc>
      </w:tr>
      <w:tr w:rsidR="00D519A8" w14:paraId="0176149E" w14:textId="2B91F8A7" w:rsidTr="002626EE">
        <w:trPr>
          <w:trHeight w:val="1410"/>
        </w:trPr>
        <w:tc>
          <w:tcPr>
            <w:tcW w:w="1615" w:type="dxa"/>
            <w:vMerge/>
          </w:tcPr>
          <w:p w14:paraId="0F2FAADE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24C3ABC" w14:textId="4805D4BD" w:rsidR="00D519A8" w:rsidRDefault="00D519A8" w:rsidP="00D519A8">
            <w:pPr>
              <w:rPr>
                <w:noProof/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304AC8EC" wp14:editId="1B432587">
                  <wp:extent cx="1088231" cy="697147"/>
                  <wp:effectExtent l="0" t="0" r="0" b="8255"/>
                  <wp:docPr id="2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81" t="81767" r="19224" b="10271"/>
                          <a:stretch/>
                        </pic:blipFill>
                        <pic:spPr>
                          <a:xfrm>
                            <a:off x="0" y="0"/>
                            <a:ext cx="1088231" cy="697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28CC7DE0" w14:textId="77777777" w:rsidR="00D519A8" w:rsidRDefault="00D519A8" w:rsidP="00D519A8">
            <w:pPr>
              <w:rPr>
                <w:lang w:val="en-AU"/>
              </w:rPr>
            </w:pPr>
            <w:r w:rsidRPr="00654085">
              <w:rPr>
                <w:lang w:val="en-AU"/>
              </w:rPr>
              <w:t>Tap the red cross to delete the cu</w:t>
            </w:r>
            <w:r>
              <w:rPr>
                <w:lang w:val="en-AU"/>
              </w:rPr>
              <w:t>rrent recording and</w:t>
            </w:r>
            <w:r w:rsidRPr="00654085">
              <w:rPr>
                <w:lang w:val="en-AU"/>
              </w:rPr>
              <w:t xml:space="preserve"> re-record.</w:t>
            </w:r>
          </w:p>
          <w:p w14:paraId="4ACA8D06" w14:textId="77777777" w:rsidR="00D519A8" w:rsidRPr="00654085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19FCE028" w14:textId="110682EE" w:rsidR="00D519A8" w:rsidRPr="009E14FE" w:rsidRDefault="00D519A8" w:rsidP="005E4456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8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="005E4456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សញ្ញខ្វែងពណ៌ក្រហមដ</w:t>
            </w:r>
            <w:r w:rsidR="005E4456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ើម្បី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ថតសំឡេងម្តងទៀត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</w:t>
            </w:r>
            <w:commentRangeEnd w:id="28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8"/>
            </w:r>
          </w:p>
        </w:tc>
      </w:tr>
      <w:tr w:rsidR="00D519A8" w14:paraId="72DB874E" w14:textId="15302EEF" w:rsidTr="002626EE">
        <w:trPr>
          <w:trHeight w:val="2967"/>
        </w:trPr>
        <w:tc>
          <w:tcPr>
            <w:tcW w:w="1615" w:type="dxa"/>
            <w:vMerge w:val="restart"/>
          </w:tcPr>
          <w:p w14:paraId="399BD607" w14:textId="7C5EB16A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Meal Activity</w:t>
            </w:r>
          </w:p>
        </w:tc>
        <w:tc>
          <w:tcPr>
            <w:tcW w:w="3058" w:type="dxa"/>
          </w:tcPr>
          <w:p w14:paraId="64D246C7" w14:textId="77777777" w:rsidR="00D519A8" w:rsidRDefault="00D519A8" w:rsidP="00D519A8">
            <w:r w:rsidRPr="006F2E78">
              <w:rPr>
                <w:noProof/>
                <w:lang w:bidi="km-KH"/>
              </w:rPr>
              <w:drawing>
                <wp:inline distT="0" distB="0" distL="0" distR="0" wp14:anchorId="47B5A023" wp14:editId="05CEF099">
                  <wp:extent cx="1373574" cy="857250"/>
                  <wp:effectExtent l="0" t="0" r="0" b="0"/>
                  <wp:docPr id="2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03" t="15321" b="67092"/>
                          <a:stretch/>
                        </pic:blipFill>
                        <pic:spPr>
                          <a:xfrm>
                            <a:off x="0" y="0"/>
                            <a:ext cx="1374805" cy="85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22CB6" w14:textId="77777777" w:rsidR="00D519A8" w:rsidRDefault="00D519A8" w:rsidP="00D519A8"/>
          <w:p w14:paraId="5D1FA99E" w14:textId="77777777" w:rsidR="00D519A8" w:rsidRDefault="00D519A8" w:rsidP="00D519A8"/>
          <w:p w14:paraId="22BAF994" w14:textId="6F9077F2" w:rsidR="00D519A8" w:rsidRDefault="00D519A8" w:rsidP="00D519A8"/>
          <w:p w14:paraId="72D59C07" w14:textId="04CDA369" w:rsidR="00D519A8" w:rsidRDefault="00D519A8" w:rsidP="00D519A8"/>
          <w:p w14:paraId="07CFBDEB" w14:textId="77777777" w:rsidR="00D519A8" w:rsidRDefault="00D519A8" w:rsidP="00D519A8"/>
          <w:p w14:paraId="33C56204" w14:textId="1DE938FD" w:rsidR="00D519A8" w:rsidRDefault="00D519A8" w:rsidP="00D519A8"/>
        </w:tc>
        <w:tc>
          <w:tcPr>
            <w:tcW w:w="4433" w:type="dxa"/>
          </w:tcPr>
          <w:p w14:paraId="11F7F5E0" w14:textId="77777777" w:rsidR="00D519A8" w:rsidRPr="007D29E3" w:rsidRDefault="00D519A8" w:rsidP="00D519A8">
            <w:r>
              <w:t>F</w:t>
            </w:r>
            <w:r w:rsidRPr="007D29E3">
              <w:t xml:space="preserve">or foods that are served on plates that are shared by everyone eating. </w:t>
            </w:r>
          </w:p>
          <w:p w14:paraId="70A04BC4" w14:textId="77777777" w:rsidR="00D519A8" w:rsidRPr="007D29E3" w:rsidRDefault="00D519A8" w:rsidP="00D519A8">
            <w:r w:rsidRPr="007D29E3">
              <w:t>The foods are usually placed in the middle of the table or mat.</w:t>
            </w:r>
          </w:p>
          <w:p w14:paraId="5087A3A6" w14:textId="77777777" w:rsidR="00D519A8" w:rsidRDefault="00D519A8" w:rsidP="00D519A8">
            <w:r w:rsidRPr="007D29E3">
              <w:t xml:space="preserve">This might include foods such as </w:t>
            </w:r>
            <w:proofErr w:type="spellStart"/>
            <w:r w:rsidRPr="007D29E3">
              <w:t>samlor</w:t>
            </w:r>
            <w:proofErr w:type="spellEnd"/>
            <w:r w:rsidRPr="007D29E3">
              <w:t>, fruit, fish, vegetables, or meat.</w:t>
            </w:r>
          </w:p>
          <w:p w14:paraId="6D6F205A" w14:textId="77777777" w:rsidR="00D519A8" w:rsidRPr="006F2E78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179AB239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29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សម្រាប់មុខម្ហូបអាហារដាក់ក្នុងចានមួយៗ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សំរាប់បរិភោគរួមគ្នា។ម្ហូបអាហារទាំងនោះជាទូទៅគេដាក់នៅកណ្ដាលតុបាយ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ឬកណ្តាលវង់បាយ។</w:t>
            </w:r>
          </w:p>
          <w:p w14:paraId="7485367A" w14:textId="2834DE5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ម្ហូបទាំងនោះរួមមានដូចជាសម្ល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សាច់អាំង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ត្រីចៀន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ឬសាច់ចៀន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បន្លែនិងទឹកជ្រលក់ផ្សេងៗ។</w:t>
            </w:r>
            <w:commentRangeEnd w:id="29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29"/>
            </w:r>
          </w:p>
        </w:tc>
      </w:tr>
      <w:tr w:rsidR="00D519A8" w14:paraId="21196168" w14:textId="3587D43E" w:rsidTr="002626EE">
        <w:trPr>
          <w:trHeight w:val="530"/>
        </w:trPr>
        <w:tc>
          <w:tcPr>
            <w:tcW w:w="1615" w:type="dxa"/>
            <w:vMerge/>
          </w:tcPr>
          <w:p w14:paraId="7DF4B6F2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153B8594" w14:textId="77AD574C" w:rsidR="00D519A8" w:rsidRDefault="00263C47" w:rsidP="00D519A8">
            <w:r>
              <w:rPr>
                <w:noProof/>
                <w:lang w:bidi="km-KH"/>
              </w:rPr>
              <w:drawing>
                <wp:inline distT="0" distB="0" distL="0" distR="0" wp14:anchorId="23ADA8BB" wp14:editId="2E20FD31">
                  <wp:extent cx="1323975" cy="2356227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068" cy="236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C67E2C" w14:textId="77777777" w:rsidR="00D519A8" w:rsidRDefault="00D519A8" w:rsidP="00D519A8"/>
          <w:p w14:paraId="25A409D1" w14:textId="77777777" w:rsidR="00D519A8" w:rsidRPr="006F2E78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040FADA4" w14:textId="77777777" w:rsidR="00D519A8" w:rsidRPr="000C3037" w:rsidRDefault="00D519A8" w:rsidP="00D519A8">
            <w:r>
              <w:t>Tap ‘ADD DISH’ to c</w:t>
            </w:r>
            <w:r w:rsidRPr="000C3037">
              <w:t>apture an image of all the shared dishes to be eaten at this meal or snack time.</w:t>
            </w:r>
          </w:p>
          <w:p w14:paraId="68851E1B" w14:textId="77777777" w:rsidR="00D519A8" w:rsidRPr="000C3037" w:rsidRDefault="00D519A8" w:rsidP="00D519A8">
            <w:pPr>
              <w:rPr>
                <w:b/>
              </w:rPr>
            </w:pPr>
            <w:r w:rsidRPr="000C3037">
              <w:rPr>
                <w:b/>
              </w:rPr>
              <w:t>Include one dish per image.</w:t>
            </w:r>
          </w:p>
          <w:p w14:paraId="360E5838" w14:textId="02C1C380" w:rsidR="00D519A8" w:rsidRDefault="00D519A8" w:rsidP="00AD5D5A">
            <w:pPr>
              <w:rPr>
                <w:noProof/>
              </w:rPr>
            </w:pPr>
            <w:r w:rsidRPr="000C3037">
              <w:t>Ensure the card is placed next to the dish.</w:t>
            </w:r>
          </w:p>
        </w:tc>
        <w:tc>
          <w:tcPr>
            <w:tcW w:w="5114" w:type="dxa"/>
          </w:tcPr>
          <w:p w14:paraId="08C46F6B" w14:textId="67D51186" w:rsidR="00D519A8" w:rsidRDefault="00D519A8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ចុចលើ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“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ថែមចានមុខម្ហូប</w:t>
            </w:r>
            <w:r w:rsidRPr="009E14FE">
              <w:rPr>
                <w:rFonts w:ascii="Khmer OS System" w:hAnsi="Khmer OS System" w:cs="Khmer OS System"/>
                <w:noProof/>
              </w:rPr>
              <w:t>”</w:t>
            </w:r>
            <w:r w:rsidR="009E69FA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ដើម្បីថតរូបមួយនៃចានម្ហូបទាំងអស់ នៅក្នុងពេលបាយ ឬពេលបរិភោគអាហារសម្រន់នេះ។</w:t>
            </w:r>
          </w:p>
          <w:p w14:paraId="740E2601" w14:textId="33F4BE90" w:rsidR="009E69FA" w:rsidRPr="009E14FE" w:rsidRDefault="009E69FA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រួមទាំងថតរូបមួយសម្រាប់ចានមុខម្ហូបមួយ។</w:t>
            </w:r>
          </w:p>
          <w:p w14:paraId="72F30BF9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</w:p>
          <w:p w14:paraId="711F40D2" w14:textId="3BDA585F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សូមឲ្យប្រាកដថាកាតពណ៌ដាក់នៅជាប់នឹងចាននោះ។</w:t>
            </w:r>
          </w:p>
          <w:p w14:paraId="36E613FC" w14:textId="427D0A28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</w:p>
        </w:tc>
      </w:tr>
      <w:tr w:rsidR="00D519A8" w14:paraId="200DB6A4" w14:textId="33996CA2" w:rsidTr="002626EE">
        <w:trPr>
          <w:trHeight w:val="2966"/>
        </w:trPr>
        <w:tc>
          <w:tcPr>
            <w:tcW w:w="1615" w:type="dxa"/>
            <w:vMerge/>
          </w:tcPr>
          <w:p w14:paraId="42E7FF2E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72E5E8A3" w14:textId="16ED9838" w:rsidR="00D519A8" w:rsidRDefault="001415EC" w:rsidP="00D519A8">
            <w:r>
              <w:rPr>
                <w:noProof/>
                <w:lang w:bidi="km-KH"/>
              </w:rPr>
              <w:drawing>
                <wp:inline distT="0" distB="0" distL="0" distR="0" wp14:anchorId="46E431CD" wp14:editId="0A69C66A">
                  <wp:extent cx="1691640" cy="76962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8C48C2" w14:textId="77777777" w:rsidR="00D519A8" w:rsidRDefault="00D519A8" w:rsidP="00D519A8"/>
          <w:p w14:paraId="6E2BC411" w14:textId="31533C89" w:rsidR="00D519A8" w:rsidRPr="00A50018" w:rsidRDefault="00D519A8" w:rsidP="00D519A8"/>
        </w:tc>
        <w:tc>
          <w:tcPr>
            <w:tcW w:w="4433" w:type="dxa"/>
          </w:tcPr>
          <w:p w14:paraId="61461E65" w14:textId="77777777" w:rsidR="00D519A8" w:rsidRPr="003B7D13" w:rsidRDefault="00D519A8" w:rsidP="00D519A8">
            <w:r w:rsidRPr="003B7D13">
              <w:t xml:space="preserve">Capture a voice recording to describe the name of the dish to be shared that appears in the image.  </w:t>
            </w:r>
          </w:p>
          <w:p w14:paraId="4A3A4F3C" w14:textId="5A090598" w:rsidR="00D519A8" w:rsidRDefault="00D519A8" w:rsidP="00D519A8">
            <w:pPr>
              <w:rPr>
                <w:noProof/>
              </w:rPr>
            </w:pPr>
            <w:r w:rsidRPr="003B7D13">
              <w:t>Hold the phone close to the mouth when capturing the voice recording.</w:t>
            </w:r>
          </w:p>
        </w:tc>
        <w:tc>
          <w:tcPr>
            <w:tcW w:w="5114" w:type="dxa"/>
          </w:tcPr>
          <w:p w14:paraId="19521B3D" w14:textId="77777777" w:rsidR="00535CA3" w:rsidRPr="009E14FE" w:rsidRDefault="00535CA3" w:rsidP="00535CA3">
            <w:pPr>
              <w:rPr>
                <w:rFonts w:ascii="Khmer OS System" w:hAnsi="Khmer OS System" w:cs="Khmer OS System"/>
                <w:noProof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ថតសំឡេងដើម្បីពិពណ៌នាពីឈ្មោះមុខចានម្ហូបនីមួយៗ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ដែលមានក្នុងរូបថត។</w:t>
            </w:r>
          </w:p>
          <w:p w14:paraId="1FE964A3" w14:textId="7DEBC4E7" w:rsidR="00D519A8" w:rsidRPr="009E14FE" w:rsidRDefault="00535CA3" w:rsidP="00535CA3">
            <w:pPr>
              <w:rPr>
                <w:rFonts w:ascii="Khmer OS System" w:hAnsi="Khmer OS System" w:cs="Khmer OS System"/>
                <w:noProof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នៅពេលថតសំឡេង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ដាក់ទូរស័ព្ទដៃឲ្យជិតមាត់។</w:t>
            </w:r>
            <w:commentRangeStart w:id="30"/>
            <w:commentRangeEnd w:id="30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30"/>
            </w:r>
            <w:commentRangeStart w:id="31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31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31"/>
            </w:r>
          </w:p>
        </w:tc>
      </w:tr>
      <w:tr w:rsidR="00D519A8" w14:paraId="48FF2856" w14:textId="57C67643" w:rsidTr="002626EE">
        <w:trPr>
          <w:trHeight w:val="2966"/>
        </w:trPr>
        <w:tc>
          <w:tcPr>
            <w:tcW w:w="1615" w:type="dxa"/>
            <w:vMerge/>
          </w:tcPr>
          <w:p w14:paraId="1548501F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0BE76035" w14:textId="549E430B" w:rsidR="00D519A8" w:rsidRDefault="00263C47" w:rsidP="00D519A8">
            <w:r>
              <w:rPr>
                <w:noProof/>
                <w:lang w:bidi="km-KH"/>
              </w:rPr>
              <w:drawing>
                <wp:inline distT="0" distB="0" distL="0" distR="0" wp14:anchorId="57869190" wp14:editId="26A9A150">
                  <wp:extent cx="1685925" cy="3000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4571F" w14:textId="77777777" w:rsidR="00D519A8" w:rsidRPr="006F2E78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1953DD21" w14:textId="77777777" w:rsidR="00D519A8" w:rsidRPr="003B7D13" w:rsidRDefault="00D519A8" w:rsidP="00D519A8">
            <w:r w:rsidRPr="003B7D13">
              <w:t>To add another dish, tap ‘ADD DISH’</w:t>
            </w:r>
          </w:p>
          <w:p w14:paraId="4156EFD0" w14:textId="77777777" w:rsidR="00D519A8" w:rsidRPr="003B7D13" w:rsidRDefault="00D519A8" w:rsidP="00D519A8">
            <w:r w:rsidRPr="003B7D13">
              <w:t xml:space="preserve">Repeat the process for all shared dishes. </w:t>
            </w:r>
          </w:p>
          <w:p w14:paraId="778EE490" w14:textId="4FE01557" w:rsidR="00D519A8" w:rsidRDefault="00D519A8" w:rsidP="00D519A8">
            <w:r w:rsidRPr="003B7D13">
              <w:t>When all dishes to be shared at that meal or snack time have been collected, tap ‘SUBMIT’.</w:t>
            </w:r>
          </w:p>
        </w:tc>
        <w:tc>
          <w:tcPr>
            <w:tcW w:w="5114" w:type="dxa"/>
          </w:tcPr>
          <w:p w14:paraId="73B3D941" w14:textId="1014F7E7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32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ដើម្បីថែមអាហារមួយមុខទៀត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សូមចុចលើ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"</w:t>
            </w:r>
            <w:r w:rsidRPr="009E69FA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ថែមចានមុខម្ហូប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ធ្វើរបៀបនេះរាល់ពេលថែមចានម្ហូបទៀត។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ក្រោយពេលថតរូបទាំងនោះបានហើយសូមចុចលើប៊ូតុង</w:t>
            </w:r>
            <w:r w:rsidRPr="009E14FE">
              <w:rPr>
                <w:rFonts w:ascii="Khmer OS System" w:hAnsi="Khmer OS System" w:cs="Khmer OS System"/>
                <w:noProof/>
              </w:rPr>
              <w:t>”</w:t>
            </w:r>
            <w:r w:rsidRPr="009E69FA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បញ្ជូន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។</w:t>
            </w:r>
            <w:commentRangeEnd w:id="32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32"/>
            </w:r>
          </w:p>
        </w:tc>
      </w:tr>
      <w:tr w:rsidR="00D519A8" w14:paraId="3E1AE2D4" w14:textId="55A2888D" w:rsidTr="002626EE">
        <w:trPr>
          <w:trHeight w:val="2085"/>
        </w:trPr>
        <w:tc>
          <w:tcPr>
            <w:tcW w:w="1615" w:type="dxa"/>
            <w:vMerge w:val="restart"/>
          </w:tcPr>
          <w:p w14:paraId="26F65026" w14:textId="36A832E1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Select Eating Occasion</w:t>
            </w:r>
          </w:p>
        </w:tc>
        <w:tc>
          <w:tcPr>
            <w:tcW w:w="3058" w:type="dxa"/>
            <w:shd w:val="clear" w:color="auto" w:fill="FF0000"/>
          </w:tcPr>
          <w:p w14:paraId="4CCBB63B" w14:textId="1508D17E" w:rsidR="00D519A8" w:rsidRDefault="00D519A8" w:rsidP="00D519A8">
            <w:pPr>
              <w:rPr>
                <w:noProof/>
              </w:rPr>
            </w:pPr>
            <w:r>
              <w:rPr>
                <w:noProof/>
                <w:lang w:bidi="km-KH"/>
              </w:rPr>
              <w:drawing>
                <wp:anchor distT="0" distB="0" distL="114300" distR="114300" simplePos="0" relativeHeight="251859968" behindDoc="0" locked="0" layoutInCell="1" allowOverlap="1" wp14:anchorId="6397C7CF" wp14:editId="50D930C8">
                  <wp:simplePos x="0" y="0"/>
                  <wp:positionH relativeFrom="column">
                    <wp:posOffset>390767</wp:posOffset>
                  </wp:positionH>
                  <wp:positionV relativeFrom="paragraph">
                    <wp:posOffset>455524</wp:posOffset>
                  </wp:positionV>
                  <wp:extent cx="485775" cy="410952"/>
                  <wp:effectExtent l="0" t="0" r="0" b="8255"/>
                  <wp:wrapNone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4"/>
                              </a:ext>
                            </a:extLst>
                          </a:blip>
                          <a:srcRect t="15403"/>
                          <a:stretch/>
                        </pic:blipFill>
                        <pic:spPr bwMode="auto">
                          <a:xfrm>
                            <a:off x="0" y="0"/>
                            <a:ext cx="485775" cy="41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697306">
              <w:rPr>
                <w:noProof/>
                <w:lang w:bidi="km-KH"/>
              </w:rPr>
              <mc:AlternateContent>
                <mc:Choice Requires="wpg">
                  <w:drawing>
                    <wp:inline distT="0" distB="0" distL="0" distR="0" wp14:anchorId="373147AB" wp14:editId="78972AE2">
                      <wp:extent cx="1104900" cy="1790700"/>
                      <wp:effectExtent l="0" t="0" r="0" b="0"/>
                      <wp:docPr id="215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1790700"/>
                                <a:chOff x="0" y="0"/>
                                <a:chExt cx="2744467" cy="48790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6" name="Picture 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4467" cy="48790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8" name="Picture 2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841" r="16957"/>
                                <a:stretch/>
                              </pic:blipFill>
                              <pic:spPr>
                                <a:xfrm rot="5400000">
                                  <a:off x="831185" y="579739"/>
                                  <a:ext cx="567669" cy="757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Picture 21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59" r="26127"/>
                                <a:stretch/>
                              </pic:blipFill>
                              <pic:spPr>
                                <a:xfrm rot="16200000">
                                  <a:off x="1567612" y="590154"/>
                                  <a:ext cx="567668" cy="7364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Picture 22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7410" r="42283" b="16248"/>
                                <a:stretch/>
                              </pic:blipFill>
                              <pic:spPr>
                                <a:xfrm>
                                  <a:off x="2219659" y="674533"/>
                                  <a:ext cx="436145" cy="5676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605054" id="Group 4" o:spid="_x0000_s1026" style="width:87pt;height:141pt;mso-position-horizontal-relative:char;mso-position-vertical-relative:line" coordsize="27444,487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">
                      <v:shape id="Picture 216" o:spid="_x0000_s1027" type="#_x0000_t75" style="position:absolute;width:27444;height:48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">
                        <v:imagedata r:id="rId57" o:title=""/>
                        <v:path arrowok="t"/>
                      </v:shape>
                      <v:shape id="Picture 218" o:spid="_x0000_s1028" type="#_x0000_t75" style="position:absolute;left:8311;top:5797;width:5677;height:75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">
                        <v:imagedata r:id="rId58" o:title="" cropleft="16935f" cropright="11113f"/>
                        <v:path arrowok="t"/>
                      </v:shape>
                      <v:shape id="Picture 219" o:spid="_x0000_s1029" type="#_x0000_t75" style="position:absolute;left:15675;top:5902;width:5677;height:73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">
                        <v:imagedata r:id="rId59" o:title="" cropleft="10524f" cropright="17123f"/>
                        <v:path arrowok="t"/>
                      </v:shape>
                      <v:shape id="Picture 220" o:spid="_x0000_s1030" type="#_x0000_t75" style="position:absolute;left:22196;top:6745;width:4362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">
                        <v:imagedata r:id="rId60" o:title="" croptop="17963f" cropbottom="10648f" cropright="27711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33" w:type="dxa"/>
          </w:tcPr>
          <w:p w14:paraId="1BEE037F" w14:textId="77777777" w:rsidR="00D519A8" w:rsidRPr="00697306" w:rsidRDefault="00D519A8" w:rsidP="00D519A8">
            <w:r w:rsidRPr="00697306">
              <w:t xml:space="preserve">Images and voice records collected before eating on </w:t>
            </w:r>
            <w:r w:rsidRPr="00697306">
              <w:rPr>
                <w:b/>
                <w:bCs/>
                <w:u w:val="single"/>
              </w:rPr>
              <w:t xml:space="preserve">ALL </w:t>
            </w:r>
            <w:r w:rsidRPr="00697306">
              <w:t xml:space="preserve">food and drink items, including all shared dishes, will appear in the </w:t>
            </w:r>
            <w:r w:rsidRPr="00697306">
              <w:rPr>
                <w:b/>
                <w:bCs/>
              </w:rPr>
              <w:t xml:space="preserve">FINALIZE EATING </w:t>
            </w:r>
            <w:r w:rsidRPr="00697306">
              <w:t xml:space="preserve">section. </w:t>
            </w:r>
          </w:p>
          <w:p w14:paraId="0F16E531" w14:textId="77777777" w:rsidR="00D519A8" w:rsidRDefault="00D519A8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575D5F77" w14:textId="37F6601E" w:rsidR="00D519A8" w:rsidRPr="009E14FE" w:rsidRDefault="00535CA3" w:rsidP="00D519A8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រាល់រូបភាពនិងសំឡេងរបស់មុខម្ហូប និងភេសជ្ជទាំងឡាយដែលបានថតមុនពេលបរិភោគ រួមទាំងចានម្ហូបរួមផង នឹងបញ្ចេញឲ្យឃើញនៅផ្នែក </w:t>
            </w:r>
            <w:r>
              <w:rPr>
                <w:rFonts w:ascii="Khmer OS System" w:hAnsi="Khmer OS System" w:cs="Khmer OS System" w:hint="cs"/>
                <w:noProof/>
                <w:sz w:val="26"/>
                <w:szCs w:val="26"/>
                <w:cs/>
                <w:lang w:bidi="km-KH"/>
              </w:rPr>
              <w:t>បង្ហើយការបរិភោគ។</w:t>
            </w:r>
            <w:commentRangeStart w:id="33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33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33"/>
            </w:r>
          </w:p>
        </w:tc>
      </w:tr>
      <w:tr w:rsidR="00D519A8" w14:paraId="2D5A34F0" w14:textId="342434B1" w:rsidTr="002626EE">
        <w:trPr>
          <w:trHeight w:val="2085"/>
        </w:trPr>
        <w:tc>
          <w:tcPr>
            <w:tcW w:w="1615" w:type="dxa"/>
            <w:vMerge/>
          </w:tcPr>
          <w:p w14:paraId="737B1D41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581E759F" w14:textId="5496E86F" w:rsidR="00D519A8" w:rsidRDefault="00D519A8" w:rsidP="00D519A8">
            <w:pPr>
              <w:rPr>
                <w:noProof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27863BE6" wp14:editId="6D9309B4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191770</wp:posOffset>
                      </wp:positionV>
                      <wp:extent cx="419100" cy="285750"/>
                      <wp:effectExtent l="19050" t="19050" r="19050" b="19050"/>
                      <wp:wrapNone/>
                      <wp:docPr id="16" name="Rectangle: Rounded Corners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2857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C883387" id="Rectangle: Rounded Corners 16" o:spid="_x0000_s1026" style="position:absolute;margin-left:-3.25pt;margin-top:15.1pt;width:33pt;height:22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697306">
              <w:rPr>
                <w:noProof/>
                <w:lang w:bidi="km-KH"/>
              </w:rPr>
              <mc:AlternateContent>
                <mc:Choice Requires="wpg">
                  <w:drawing>
                    <wp:inline distT="0" distB="0" distL="0" distR="0" wp14:anchorId="2C09B91C" wp14:editId="6AD111CB">
                      <wp:extent cx="1104900" cy="1790700"/>
                      <wp:effectExtent l="0" t="0" r="0" b="0"/>
                      <wp:docPr id="1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1790700"/>
                                <a:chOff x="0" y="0"/>
                                <a:chExt cx="2744467" cy="48790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4467" cy="48790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841" r="16957"/>
                                <a:stretch/>
                              </pic:blipFill>
                              <pic:spPr>
                                <a:xfrm rot="5400000">
                                  <a:off x="831185" y="579739"/>
                                  <a:ext cx="567669" cy="757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" name="Picture 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59" r="26127"/>
                                <a:stretch/>
                              </pic:blipFill>
                              <pic:spPr>
                                <a:xfrm rot="16200000">
                                  <a:off x="1567612" y="590154"/>
                                  <a:ext cx="567668" cy="7364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Picture 1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7410" r="42283" b="16248"/>
                                <a:stretch/>
                              </pic:blipFill>
                              <pic:spPr>
                                <a:xfrm>
                                  <a:off x="2219659" y="674533"/>
                                  <a:ext cx="436145" cy="5676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2441AF" id="Group 4" o:spid="_x0000_s1026" style="width:87pt;height:141pt;mso-position-horizontal-relative:char;mso-position-vertical-relative:line" coordsize="27444,487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">
                      <v:shape id="Picture 3" o:spid="_x0000_s1027" type="#_x0000_t75" style="position:absolute;width:27444;height:48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">
                        <v:imagedata r:id="rId57" o:title=""/>
                        <v:path arrowok="t"/>
                      </v:shape>
                      <v:shape id="Picture 12" o:spid="_x0000_s1028" type="#_x0000_t75" style="position:absolute;left:8311;top:5797;width:5677;height:75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">
                        <v:imagedata r:id="rId58" o:title="" cropleft="16935f" cropright="11113f"/>
                        <v:path arrowok="t"/>
                      </v:shape>
                      <v:shape id="Picture 14" o:spid="_x0000_s1029" type="#_x0000_t75" style="position:absolute;left:15675;top:5902;width:5677;height:73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">
                        <v:imagedata r:id="rId59" o:title="" cropleft="10524f" cropright="17123f"/>
                        <v:path arrowok="t"/>
                      </v:shape>
                      <v:shape id="Picture 15" o:spid="_x0000_s1030" type="#_x0000_t75" style="position:absolute;left:22196;top:6745;width:4362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">
                        <v:imagedata r:id="rId60" o:title="" croptop="17963f" cropbottom="10648f" cropright="27711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02C3D1F4" w14:textId="1B429EC9" w:rsidR="00D519A8" w:rsidRDefault="00D519A8" w:rsidP="00D519A8">
            <w:pPr>
              <w:rPr>
                <w:noProof/>
              </w:rPr>
            </w:pPr>
          </w:p>
        </w:tc>
        <w:tc>
          <w:tcPr>
            <w:tcW w:w="4433" w:type="dxa"/>
          </w:tcPr>
          <w:p w14:paraId="09173E6C" w14:textId="65D24DA0" w:rsidR="00D519A8" w:rsidRDefault="00D519A8" w:rsidP="00D519A8">
            <w:pPr>
              <w:rPr>
                <w:noProof/>
              </w:rPr>
            </w:pPr>
            <w:r>
              <w:rPr>
                <w:noProof/>
              </w:rPr>
              <w:t>Click the Finalize button to finalize the eating occasion</w:t>
            </w:r>
          </w:p>
        </w:tc>
        <w:tc>
          <w:tcPr>
            <w:tcW w:w="5114" w:type="dxa"/>
          </w:tcPr>
          <w:p w14:paraId="6C0649AF" w14:textId="4E1956C5" w:rsidR="00D519A8" w:rsidRPr="009E14FE" w:rsidRDefault="00535CA3" w:rsidP="00D519A8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សូមចុចប៊ូតុង “</w:t>
            </w:r>
            <w:r w:rsidRPr="00535CA3">
              <w:rPr>
                <w:rFonts w:ascii="Khmer OS System" w:hAnsi="Khmer OS System" w:cs="Khmer OS System" w:hint="cs"/>
                <w:noProof/>
                <w:sz w:val="26"/>
                <w:szCs w:val="26"/>
                <w:cs/>
                <w:lang w:bidi="km-KH"/>
              </w:rPr>
              <w:t>បង្ហើយ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”​ដើម្បីធ្វើបញ្ចប់ការបរិភោគនេះ។ </w:t>
            </w:r>
            <w:commentRangeStart w:id="34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34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34"/>
            </w:r>
          </w:p>
        </w:tc>
      </w:tr>
      <w:tr w:rsidR="00D519A8" w14:paraId="564B04C3" w14:textId="4845A12E" w:rsidTr="002626EE">
        <w:trPr>
          <w:trHeight w:val="5295"/>
        </w:trPr>
        <w:tc>
          <w:tcPr>
            <w:tcW w:w="1615" w:type="dxa"/>
            <w:vMerge w:val="restart"/>
          </w:tcPr>
          <w:p w14:paraId="6610F134" w14:textId="529F4BDB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Finalize Food Item</w:t>
            </w:r>
          </w:p>
        </w:tc>
        <w:tc>
          <w:tcPr>
            <w:tcW w:w="3058" w:type="dxa"/>
            <w:shd w:val="clear" w:color="auto" w:fill="FFFF00"/>
          </w:tcPr>
          <w:p w14:paraId="775A17AB" w14:textId="442DF962" w:rsidR="00D519A8" w:rsidRPr="00697306" w:rsidRDefault="002910D2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E3C7977" wp14:editId="336B5928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1951990</wp:posOffset>
                      </wp:positionV>
                      <wp:extent cx="1539240" cy="247650"/>
                      <wp:effectExtent l="19050" t="19050" r="22860" b="19050"/>
                      <wp:wrapNone/>
                      <wp:docPr id="227" name="Rectangle: Rounded Corners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9240" cy="2476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B322924" id="Rectangle: Rounded Corners 227" o:spid="_x0000_s1026" style="position:absolute;margin-left:.3pt;margin-top:153.7pt;width:121.2pt;height:19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AB6866">
              <w:rPr>
                <w:lang w:val="en-AU"/>
              </w:rPr>
              <w:pict w14:anchorId="3B071DD0">
                <v:shape id="_x0000_i1027" type="#_x0000_t75" style="width:121.5pt;height:204pt">
                  <v:imagedata r:id="rId61" o:title="finaliseOWNplate"/>
                </v:shape>
              </w:pict>
            </w:r>
          </w:p>
        </w:tc>
        <w:tc>
          <w:tcPr>
            <w:tcW w:w="4433" w:type="dxa"/>
          </w:tcPr>
          <w:p w14:paraId="59627D23" w14:textId="77777777" w:rsidR="00D519A8" w:rsidRPr="00697306" w:rsidRDefault="00D519A8" w:rsidP="00D519A8">
            <w:pPr>
              <w:rPr>
                <w:b/>
                <w:lang w:val="en-AU"/>
              </w:rPr>
            </w:pPr>
            <w:r w:rsidRPr="00697306">
              <w:rPr>
                <w:lang w:val="en-AU"/>
              </w:rPr>
              <w:t xml:space="preserve">For foods and drinks collected using </w:t>
            </w:r>
            <w:r w:rsidRPr="00697306">
              <w:rPr>
                <w:b/>
                <w:lang w:val="en-AU"/>
              </w:rPr>
              <w:t xml:space="preserve">OWN PLATE </w:t>
            </w:r>
          </w:p>
          <w:p w14:paraId="32679749" w14:textId="77777777" w:rsidR="00D519A8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You will be asked to indicate what happened with the food and/or drink in each image that you collected BEFORE eating.</w:t>
            </w:r>
          </w:p>
          <w:p w14:paraId="4B2390C1" w14:textId="77777777" w:rsidR="00D519A8" w:rsidRDefault="00D519A8" w:rsidP="00D519A8">
            <w:pPr>
              <w:rPr>
                <w:lang w:val="en-AU"/>
              </w:rPr>
            </w:pPr>
          </w:p>
          <w:p w14:paraId="2E750FA9" w14:textId="77777777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Use the buttons to indicate if you ‘ATE ALL’, ‘ATE MOST’, ‘DIDN’T EAT’</w:t>
            </w:r>
          </w:p>
          <w:p w14:paraId="4B85A7CF" w14:textId="0F770F18" w:rsidR="00D519A8" w:rsidRPr="003C68A9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If ATE MOST (not all the food and/or drinks in the image were consumed), you will be asked to capture an image and voice recording of the leftovers.</w:t>
            </w:r>
          </w:p>
        </w:tc>
        <w:tc>
          <w:tcPr>
            <w:tcW w:w="5114" w:type="dxa"/>
          </w:tcPr>
          <w:p w14:paraId="0CD4508B" w14:textId="29514801" w:rsidR="00F736CC" w:rsidRDefault="009E69FA" w:rsidP="00F736CC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ចំពោះមុខម្ហូប ឬភេសជ្ជថតដោ</w:t>
            </w:r>
            <w:r w:rsidR="00EA1D12">
              <w:rPr>
                <w:rFonts w:ascii="Khmer OS System" w:hAnsi="Khmer OS System" w:cs="Khmer OS System" w:hint="cs"/>
                <w:noProof/>
                <w:cs/>
                <w:lang w:bidi="km-KH"/>
              </w:rPr>
              <w:t>យប្រើប៊ូតុង “</w:t>
            </w:r>
            <w:r w:rsidR="00EA1D12" w:rsidRPr="009E69FA">
              <w:rPr>
                <w:rFonts w:ascii="Khmer OS System" w:hAnsi="Khmer OS System" w:cs="Khmer OS System" w:hint="cs"/>
                <w:b/>
                <w:bCs/>
                <w:noProof/>
                <w:cs/>
                <w:lang w:bidi="km-KH"/>
              </w:rPr>
              <w:t>ចានផ្ទាល់ខ្លួន</w:t>
            </w:r>
            <w:r w:rsidR="00EA1D12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” នោះ </w:t>
            </w:r>
            <w:r w:rsidR="00B44732">
              <w:rPr>
                <w:rFonts w:ascii="Khmer OS System" w:hAnsi="Khmer OS System" w:cs="Khmer OS System" w:hint="cs"/>
                <w:noProof/>
                <w:cs/>
                <w:lang w:bidi="km-KH"/>
              </w:rPr>
              <w:t>គេ</w:t>
            </w:r>
            <w:r w:rsidR="00EA1D12">
              <w:rPr>
                <w:rFonts w:ascii="Khmer OS System" w:hAnsi="Khmer OS System" w:cs="Khmer OS System" w:hint="cs"/>
                <w:noProof/>
                <w:cs/>
                <w:lang w:bidi="km-KH"/>
              </w:rPr>
              <w:t>ចង់ឲ្យអ្នកបញ្ជាក់</w:t>
            </w:r>
            <w:r w:rsidR="00B44732">
              <w:rPr>
                <w:rFonts w:ascii="Khmer OS System" w:hAnsi="Khmer OS System" w:cs="Khmer OS System" w:hint="cs"/>
                <w:noProof/>
                <w:cs/>
                <w:lang w:bidi="km-KH"/>
              </w:rPr>
              <w:t>ថាមានម្ហូបឬភេសជ្ជនោះសល់ឬទេ ចំពោះរូបនៅមួយៗដែលអ្នកថតមុនពេលអ</w:t>
            </w:r>
            <w:r w:rsidR="00F736CC">
              <w:rPr>
                <w:rFonts w:ascii="Khmer OS System" w:hAnsi="Khmer OS System" w:cs="Khmer OS System" w:hint="cs"/>
                <w:noProof/>
                <w:cs/>
                <w:lang w:bidi="km-KH"/>
              </w:rPr>
              <w:t>្ន</w:t>
            </w:r>
            <w:r w:rsidR="00B44732">
              <w:rPr>
                <w:rFonts w:ascii="Khmer OS System" w:hAnsi="Khmer OS System" w:cs="Khmer OS System" w:hint="cs"/>
                <w:noProof/>
                <w:cs/>
                <w:lang w:bidi="km-KH"/>
              </w:rPr>
              <w:t>កបរិភោគអាហ</w:t>
            </w:r>
            <w:r w:rsidR="00F736CC">
              <w:rPr>
                <w:rFonts w:ascii="Khmer OS System" w:hAnsi="Khmer OS System" w:cs="Khmer OS System" w:hint="cs"/>
                <w:noProof/>
                <w:cs/>
                <w:lang w:bidi="km-KH"/>
              </w:rPr>
              <w:t>ា</w:t>
            </w:r>
            <w:r w:rsidR="00B44732">
              <w:rPr>
                <w:rFonts w:ascii="Khmer OS System" w:hAnsi="Khmer OS System" w:cs="Khmer OS System" w:hint="cs"/>
                <w:noProof/>
                <w:cs/>
                <w:lang w:bidi="km-KH"/>
              </w:rPr>
              <w:t>រទាំងនោះ។</w:t>
            </w:r>
          </w:p>
          <w:p w14:paraId="7335713A" w14:textId="77777777" w:rsidR="00F736CC" w:rsidRDefault="00F736CC" w:rsidP="00F736CC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  <w:p w14:paraId="3121400E" w14:textId="22C6B970" w:rsidR="00260629" w:rsidRDefault="00F736CC" w:rsidP="005B2EF1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សូមចុចប៊ូតុង</w:t>
            </w:r>
            <w:r w:rsidR="005B2EF1">
              <w:rPr>
                <w:rFonts w:ascii="Khmer OS System" w:hAnsi="Khmer OS System" w:cs="Khmer OS System" w:hint="cs"/>
                <w:noProof/>
                <w:cs/>
                <w:lang w:bidi="km-KH"/>
              </w:rPr>
              <w:t>ដើម្បីបញ្ជាក់ ប្រសិនបើអ្នក “</w:t>
            </w:r>
            <w:r w:rsidR="00260629" w:rsidRPr="005B2EF1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បានបរិភោគអស់</w:t>
            </w:r>
            <w:r w:rsidR="00260629" w:rsidRPr="005B2EF1">
              <w:rPr>
                <w:rFonts w:ascii="Khmer OS System" w:hAnsi="Khmer OS System" w:cs="Khmer OS System"/>
                <w:noProof/>
                <w:cs/>
                <w:lang w:bidi="km-KH"/>
              </w:rPr>
              <w:t xml:space="preserve">” “ </w:t>
            </w:r>
            <w:r w:rsidR="00260629" w:rsidRPr="005B2EF1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បានបរិភោគភាគច្រើន</w:t>
            </w:r>
            <w:r w:rsidR="00260629" w:rsidRPr="005B2EF1">
              <w:rPr>
                <w:rFonts w:ascii="Khmer OS System" w:hAnsi="Khmer OS System" w:cs="Khmer OS System"/>
                <w:noProof/>
                <w:cs/>
                <w:lang w:bidi="km-KH"/>
              </w:rPr>
              <w:t>” “</w:t>
            </w:r>
            <w:r w:rsidR="00260629" w:rsidRPr="005B2EF1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មិនបានបរិភោគទាល់តែសោះ</w:t>
            </w:r>
            <w:r w:rsidR="00260629" w:rsidRPr="005B2EF1">
              <w:rPr>
                <w:rFonts w:ascii="Khmer OS System" w:hAnsi="Khmer OS System" w:cs="Khmer OS System"/>
                <w:noProof/>
                <w:cs/>
                <w:lang w:bidi="km-KH"/>
              </w:rPr>
              <w:t xml:space="preserve">” </w:t>
            </w:r>
          </w:p>
          <w:p w14:paraId="32453D0D" w14:textId="460A9E7A" w:rsidR="00D519A8" w:rsidRPr="009E14FE" w:rsidRDefault="00260629" w:rsidP="005B2EF1">
            <w:pPr>
              <w:rPr>
                <w:rFonts w:ascii="Khmer OS System" w:hAnsi="Khmer OS System" w:cs="Khmer OS System"/>
                <w:noProof/>
              </w:rPr>
            </w:pPr>
            <w:r w:rsidRPr="005B2EF1">
              <w:rPr>
                <w:rFonts w:ascii="Khmer OS System" w:hAnsi="Khmer OS System" w:cs="Khmer OS System"/>
                <w:noProof/>
                <w:cs/>
                <w:lang w:bidi="km-KH"/>
              </w:rPr>
              <w:t>ប្រសិនបើ</w:t>
            </w:r>
            <w:r w:rsidRPr="005B2EF1">
              <w:rPr>
                <w:rFonts w:ascii="Khmer OS System" w:hAnsi="Khmer OS System" w:cs="Khmer OS System"/>
                <w:noProof/>
                <w:lang w:bidi="km-KH"/>
              </w:rPr>
              <w:t>”</w:t>
            </w:r>
            <w:r w:rsidRPr="005B2EF1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បានបរិភោគភាគច្រើន</w:t>
            </w:r>
            <w:r w:rsidRPr="005B2EF1">
              <w:rPr>
                <w:rFonts w:ascii="Khmer OS System" w:hAnsi="Khmer OS System" w:cs="Khmer OS System"/>
                <w:noProof/>
                <w:cs/>
                <w:lang w:bidi="km-KH"/>
              </w:rPr>
              <w:t>” (មាននៅសល់ម្ហូប ឬភេសជ្ជខ្លះក្នុងចាន ឬកែវ) យើងសុំឲ្យអ្នកថតរូប និងថតសំលេង លើមុខម្ហូប ឬភេសជ្ជនៅសល់នោះ ។</w:t>
            </w:r>
            <w:commentRangeStart w:id="35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35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35"/>
            </w:r>
          </w:p>
        </w:tc>
      </w:tr>
      <w:tr w:rsidR="00D519A8" w14:paraId="12840E7B" w14:textId="77777777" w:rsidTr="002626EE">
        <w:trPr>
          <w:trHeight w:val="5295"/>
        </w:trPr>
        <w:tc>
          <w:tcPr>
            <w:tcW w:w="1615" w:type="dxa"/>
            <w:vMerge/>
          </w:tcPr>
          <w:p w14:paraId="0BB39CCC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0492F5A3" w14:textId="530FD4B7" w:rsidR="00D519A8" w:rsidRDefault="00263C47" w:rsidP="00D519A8">
            <w:pPr>
              <w:rPr>
                <w:noProof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05AE77EA" wp14:editId="2C0BEEBF">
                  <wp:extent cx="1407614" cy="2505075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347" cy="2511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4C8DE5AC" w14:textId="77777777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For foods and drinks collected using SHARED PLATES</w:t>
            </w:r>
          </w:p>
          <w:p w14:paraId="7AB0C9E7" w14:textId="77777777" w:rsidR="00D519A8" w:rsidRPr="00697306" w:rsidRDefault="00D519A8" w:rsidP="00D519A8">
            <w:pPr>
              <w:rPr>
                <w:lang w:val="en-AU"/>
              </w:rPr>
            </w:pPr>
            <w:r>
              <w:rPr>
                <w:lang w:val="en-AU"/>
              </w:rPr>
              <w:t>T</w:t>
            </w:r>
            <w:r w:rsidRPr="00697306">
              <w:rPr>
                <w:lang w:val="en-AU"/>
              </w:rPr>
              <w:t xml:space="preserve">he first person to finalise their meal, will be asked to capture an image of any leftovers from the shared dishes that were served. </w:t>
            </w:r>
          </w:p>
          <w:p w14:paraId="6B3E9BA0" w14:textId="47F6EEA7" w:rsidR="00D519A8" w:rsidRPr="00D17A04" w:rsidRDefault="00D519A8" w:rsidP="00D519A8">
            <w:pPr>
              <w:rPr>
                <w:lang w:val="en-AU"/>
              </w:rPr>
            </w:pPr>
            <w:r w:rsidRPr="00D17A04">
              <w:rPr>
                <w:lang w:val="en-AU"/>
              </w:rPr>
              <w:t>Tap ‘yes</w:t>
            </w:r>
            <w:r w:rsidR="00B72F02">
              <w:rPr>
                <w:lang w:val="en-AU"/>
              </w:rPr>
              <w:t xml:space="preserve"> leftovers</w:t>
            </w:r>
            <w:r w:rsidRPr="00D17A04">
              <w:rPr>
                <w:lang w:val="en-AU"/>
              </w:rPr>
              <w:t>’ if the</w:t>
            </w:r>
            <w:r w:rsidR="00B72F02">
              <w:rPr>
                <w:lang w:val="en-AU"/>
              </w:rPr>
              <w:t xml:space="preserve">re are leftovers for the dish. You will be asked to </w:t>
            </w:r>
            <w:r w:rsidRPr="00D17A04">
              <w:rPr>
                <w:lang w:val="en-AU"/>
              </w:rPr>
              <w:t>collect an image</w:t>
            </w:r>
            <w:r w:rsidR="00B72F02">
              <w:rPr>
                <w:lang w:val="en-AU"/>
              </w:rPr>
              <w:t xml:space="preserve"> and voice recording</w:t>
            </w:r>
            <w:r w:rsidRPr="00D17A04">
              <w:rPr>
                <w:lang w:val="en-AU"/>
              </w:rPr>
              <w:t xml:space="preserve">. </w:t>
            </w:r>
          </w:p>
          <w:p w14:paraId="14E6122F" w14:textId="5BE53AF1" w:rsidR="00D519A8" w:rsidRPr="00697306" w:rsidRDefault="00D519A8" w:rsidP="00D519A8">
            <w:pPr>
              <w:rPr>
                <w:lang w:val="en-AU"/>
              </w:rPr>
            </w:pPr>
            <w:r w:rsidRPr="00D17A04">
              <w:rPr>
                <w:lang w:val="en-AU"/>
              </w:rPr>
              <w:t>Tap ‘no leftovers’ if the dish is not present.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74930A40" w14:textId="2EF6FDE0" w:rsidR="00D519A8" w:rsidRDefault="00B72F02" w:rsidP="00B72F02">
            <w:pPr>
              <w:rPr>
                <w:ins w:id="36" w:author="User" w:date="2019-03-06T15:32:00Z"/>
                <w:rFonts w:ascii="Khmer OS System" w:hAnsi="Khmer OS System" w:cs="Khmer OS System"/>
                <w:noProof/>
                <w:lang w:bidi="km-KH"/>
              </w:rPr>
            </w:pPr>
            <w:commentRangeStart w:id="37"/>
            <w:commentRangeEnd w:id="37"/>
            <w:r>
              <w:rPr>
                <w:rStyle w:val="CommentReference"/>
              </w:rPr>
              <w:commentReference w:id="37"/>
            </w:r>
            <w:r w:rsidR="009C0130">
              <w:rPr>
                <w:rFonts w:ascii="Khmer OS System" w:hAnsi="Khmer OS System" w:cs="Khmer OS System" w:hint="cs"/>
                <w:noProof/>
                <w:cs/>
                <w:lang w:bidi="km-KH"/>
              </w:rPr>
              <w:t>ប្រើសម្រាប់ម្ហូបនិងភេសជ្ជដែលប្រើ ប៊ូតុង”ចានរួម”</w:t>
            </w:r>
          </w:p>
          <w:p w14:paraId="54763B0A" w14:textId="2F5A617A" w:rsidR="00675C3E" w:rsidRDefault="00675C3E" w:rsidP="00B72F02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មនុស</w:t>
            </w:r>
            <w:ins w:id="38" w:author="User" w:date="2019-03-06T15:34:00Z">
              <w:r>
                <w:rPr>
                  <w:rFonts w:ascii="Khmer OS System" w:hAnsi="Khmer OS System" w:cs="Khmer OS System" w:hint="cs"/>
                  <w:noProof/>
                  <w:cs/>
                  <w:lang w:bidi="km-KH"/>
                </w:rPr>
                <w:t>្ស</w:t>
              </w:r>
            </w:ins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ទីមួយដើម្បីចុចបង្ហើយការបរិភោគនេះ ត្រូវថតរូបម្ហូបដែលនៅសល់ ពីចាន</w:t>
            </w:r>
            <w:r w:rsidR="00EF26FA">
              <w:rPr>
                <w:rFonts w:ascii="Khmer OS System" w:hAnsi="Khmer OS System" w:cs="Khmer OS System" w:hint="cs"/>
                <w:noProof/>
                <w:cs/>
                <w:lang w:bidi="km-KH"/>
              </w:rPr>
              <w:t>ម្ហូប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រួម</w:t>
            </w:r>
            <w:r w:rsidR="00EF26FA">
              <w:rPr>
                <w:rFonts w:ascii="Khmer OS System" w:hAnsi="Khmer OS System" w:cs="Khmer OS System" w:hint="cs"/>
                <w:noProof/>
                <w:cs/>
                <w:lang w:bidi="km-KH"/>
              </w:rPr>
              <w:t>។ សូមចុចប៊ូតុង “ចាស មាននៅសល់”  ប្រសិនបើមានម្ហូបនៅសល់ក្នុងចាន។ គេនឹងតម្រូវឲ្យអ្នកថតរូបម្ហូប និងថតសម្លេងផង។</w:t>
            </w:r>
          </w:p>
          <w:p w14:paraId="395A50EC" w14:textId="5FDDFC31" w:rsidR="00EF26FA" w:rsidRDefault="00EF26FA" w:rsidP="00B72F02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សូមចុចប៊ូតុង “ទេ មិនមានសល់” ប្រ</w:t>
            </w:r>
            <w:r w:rsidR="006D672A"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សិន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បើមិនមានម្ហូបនៅសល់</w:t>
            </w:r>
            <w:r w:rsidR="006D672A">
              <w:rPr>
                <w:rFonts w:ascii="Khmer OS System" w:hAnsi="Khmer OS System" w:cs="Khmer OS System" w:hint="cs"/>
                <w:noProof/>
                <w:cs/>
                <w:lang w:bidi="km-KH"/>
              </w:rPr>
              <w:t>។</w:t>
            </w:r>
          </w:p>
          <w:p w14:paraId="59544FBE" w14:textId="43A38E33" w:rsidR="009C0130" w:rsidRPr="009E14FE" w:rsidRDefault="009C0130" w:rsidP="00B72F02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</w:p>
        </w:tc>
      </w:tr>
      <w:tr w:rsidR="00D519A8" w14:paraId="2E2F43B1" w14:textId="5B3AD168" w:rsidTr="002626EE">
        <w:trPr>
          <w:trHeight w:val="3492"/>
        </w:trPr>
        <w:tc>
          <w:tcPr>
            <w:tcW w:w="1615" w:type="dxa"/>
            <w:vMerge/>
          </w:tcPr>
          <w:p w14:paraId="052063D9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35167B82" w14:textId="18C53E26" w:rsidR="00D519A8" w:rsidRDefault="00263C47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5DE5BE34" wp14:editId="558A13CF">
                  <wp:extent cx="1284514" cy="2286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675" cy="2289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886247" w14:textId="6C826DA5" w:rsidR="00D519A8" w:rsidRDefault="00D519A8" w:rsidP="00D519A8">
            <w:pPr>
              <w:rPr>
                <w:lang w:val="en-AU"/>
              </w:rPr>
            </w:pPr>
          </w:p>
        </w:tc>
        <w:tc>
          <w:tcPr>
            <w:tcW w:w="4433" w:type="dxa"/>
            <w:shd w:val="clear" w:color="auto" w:fill="DEEAF6" w:themeFill="accent5" w:themeFillTint="33"/>
          </w:tcPr>
          <w:p w14:paraId="62B54EF2" w14:textId="5C6C9B9C" w:rsidR="00D519A8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lastRenderedPageBreak/>
              <w:t>For foods and drinks collected using SHARED PLATES</w:t>
            </w:r>
            <w:r w:rsidR="00236C14">
              <w:rPr>
                <w:lang w:val="en-AU"/>
              </w:rPr>
              <w:t xml:space="preserve">. </w:t>
            </w:r>
          </w:p>
          <w:p w14:paraId="4D9A9799" w14:textId="77777777" w:rsidR="00236C14" w:rsidRPr="00697306" w:rsidRDefault="00236C14" w:rsidP="00D519A8">
            <w:pPr>
              <w:rPr>
                <w:lang w:val="en-AU"/>
              </w:rPr>
            </w:pPr>
          </w:p>
          <w:p w14:paraId="0606BD87" w14:textId="3DE772EA" w:rsidR="003D4E13" w:rsidRDefault="003D4E13" w:rsidP="00D519A8">
            <w:pPr>
              <w:rPr>
                <w:lang w:val="en-AU"/>
              </w:rPr>
            </w:pPr>
            <w:r w:rsidRPr="003D4E13">
              <w:rPr>
                <w:lang w:val="en-AU"/>
              </w:rPr>
              <w:t xml:space="preserve">Not including those members of your household who are participating in this study, how many </w:t>
            </w:r>
            <w:r w:rsidRPr="00236C14">
              <w:rPr>
                <w:b/>
                <w:lang w:val="en-AU"/>
              </w:rPr>
              <w:t>additional</w:t>
            </w:r>
            <w:r w:rsidRPr="003D4E13">
              <w:rPr>
                <w:lang w:val="en-AU"/>
              </w:rPr>
              <w:t xml:space="preserve"> adult males, adult females and children ate from this dish?</w:t>
            </w:r>
          </w:p>
          <w:p w14:paraId="0A9E3981" w14:textId="77777777" w:rsidR="003D4E13" w:rsidRDefault="003D4E13" w:rsidP="00D519A8">
            <w:pPr>
              <w:rPr>
                <w:lang w:val="en-AU"/>
              </w:rPr>
            </w:pPr>
          </w:p>
          <w:p w14:paraId="6E2C594C" w14:textId="67B5CA6A" w:rsidR="00D519A8" w:rsidRDefault="00D519A8" w:rsidP="00D519A8">
            <w:pPr>
              <w:rPr>
                <w:noProof/>
              </w:rPr>
            </w:pPr>
          </w:p>
        </w:tc>
        <w:tc>
          <w:tcPr>
            <w:tcW w:w="5114" w:type="dxa"/>
            <w:shd w:val="clear" w:color="auto" w:fill="DEEAF6" w:themeFill="accent5" w:themeFillTint="33"/>
          </w:tcPr>
          <w:p w14:paraId="6E0C28AF" w14:textId="77777777" w:rsidR="00D519A8" w:rsidRDefault="00D519A8" w:rsidP="00236C14">
            <w:pPr>
              <w:rPr>
                <w:rFonts w:ascii="Khmer OS System" w:hAnsi="Khmer OS System" w:cs="Khmer OS System"/>
                <w:noProof/>
                <w:lang w:bidi="km-KH"/>
              </w:rPr>
            </w:pPr>
            <w:commentRangeStart w:id="39"/>
            <w:commentRangeEnd w:id="39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39"/>
            </w:r>
            <w:r w:rsidR="008023E7">
              <w:rPr>
                <w:rFonts w:ascii="Khmer OS System" w:hAnsi="Khmer OS System" w:cs="Khmer OS System" w:hint="cs"/>
                <w:noProof/>
                <w:cs/>
                <w:lang w:bidi="km-KH"/>
              </w:rPr>
              <w:t>ប្រើសម្រាប់ម្ហូបនិងភេសជ្ជដែលប្រើប៊ូតុង “ចានរួម”</w:t>
            </w:r>
          </w:p>
          <w:p w14:paraId="595867C9" w14:textId="77777777" w:rsidR="008023E7" w:rsidRDefault="008023E7" w:rsidP="00236C14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  <w:p w14:paraId="7A807B30" w14:textId="763A6889" w:rsidR="008023E7" w:rsidRPr="009E14FE" w:rsidRDefault="008023E7" w:rsidP="00236C14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ដោយមិនរាប់បញ្ចូលសមាជិកគ្រួសារអ្នកដែលបានចូលរួមក្នុងការសិក្សាស្រាវជ្រាវនេះ តើមានមនុស្សប្រុសពេញវ័យ មនុស្សស្រីពេញវ័យ និងក្មេងប៉ុន្មាន នាក់ទៀត ដែលបានបរិភោគពីចានម្ហូបនេះ?</w:t>
            </w:r>
          </w:p>
        </w:tc>
      </w:tr>
      <w:tr w:rsidR="00D519A8" w14:paraId="37F13235" w14:textId="2E02DCAC" w:rsidTr="002626EE">
        <w:trPr>
          <w:trHeight w:val="3492"/>
        </w:trPr>
        <w:tc>
          <w:tcPr>
            <w:tcW w:w="1615" w:type="dxa"/>
            <w:vMerge/>
          </w:tcPr>
          <w:p w14:paraId="72DCCCA6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55B43244" w14:textId="03FF10C3" w:rsidR="00D519A8" w:rsidRDefault="00D519A8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540C7634" wp14:editId="62E7EA7D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1673860</wp:posOffset>
                      </wp:positionV>
                      <wp:extent cx="1295400" cy="247650"/>
                      <wp:effectExtent l="19050" t="19050" r="19050" b="19050"/>
                      <wp:wrapNone/>
                      <wp:docPr id="233" name="Rectangle: Rounded Corners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5400" cy="2476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A592194" id="Rectangle: Rounded Corners 233" o:spid="_x0000_s1026" style="position:absolute;margin-left:-1.15pt;margin-top:131.8pt;width:102pt;height:19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17A9CC2" wp14:editId="3CA35055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1440815</wp:posOffset>
                      </wp:positionV>
                      <wp:extent cx="219075" cy="171450"/>
                      <wp:effectExtent l="19050" t="19050" r="28575" b="19050"/>
                      <wp:wrapNone/>
                      <wp:docPr id="234" name="Rectangle: Rounded Corners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" cy="1714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A742C3D" id="Rectangle: Rounded Corners 234" o:spid="_x0000_s1026" style="position:absolute;margin-left:38pt;margin-top:113.45pt;width:17.25pt;height:13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bidi="km-KH"/>
              </w:rPr>
              <w:drawing>
                <wp:inline distT="0" distB="0" distL="0" distR="0" wp14:anchorId="27B5266C" wp14:editId="1AA626FF">
                  <wp:extent cx="1205507" cy="214312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5167" cy="2160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3C533" w14:textId="77777777" w:rsidR="00D519A8" w:rsidRDefault="00D519A8" w:rsidP="00D519A8">
            <w:pPr>
              <w:rPr>
                <w:lang w:val="en-AU"/>
              </w:rPr>
            </w:pPr>
          </w:p>
        </w:tc>
        <w:tc>
          <w:tcPr>
            <w:tcW w:w="4433" w:type="dxa"/>
            <w:shd w:val="clear" w:color="auto" w:fill="DEEAF6" w:themeFill="accent5" w:themeFillTint="33"/>
          </w:tcPr>
          <w:p w14:paraId="2D2B711E" w14:textId="08EDFCA5" w:rsidR="00D519A8" w:rsidRPr="00697306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After the leftover image </w:t>
            </w:r>
            <w:r w:rsidR="00236C14">
              <w:rPr>
                <w:lang w:val="en-AU"/>
              </w:rPr>
              <w:t xml:space="preserve">and </w:t>
            </w:r>
            <w:r w:rsidRPr="00697306">
              <w:rPr>
                <w:lang w:val="en-AU"/>
              </w:rPr>
              <w:t>voic</w:t>
            </w:r>
            <w:r w:rsidR="00236C14">
              <w:rPr>
                <w:lang w:val="en-AU"/>
              </w:rPr>
              <w:t xml:space="preserve">e recording has been collected for </w:t>
            </w:r>
            <w:r w:rsidRPr="00697306">
              <w:rPr>
                <w:lang w:val="en-AU"/>
              </w:rPr>
              <w:t>SHARED PLATES</w:t>
            </w:r>
            <w:r>
              <w:rPr>
                <w:lang w:val="en-AU"/>
              </w:rPr>
              <w:t xml:space="preserve">. </w:t>
            </w:r>
          </w:p>
          <w:p w14:paraId="549BB8C7" w14:textId="77777777" w:rsidR="00236C14" w:rsidRDefault="00D519A8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You will then be </w:t>
            </w:r>
            <w:proofErr w:type="gramStart"/>
            <w:r w:rsidRPr="00697306">
              <w:rPr>
                <w:lang w:val="en-AU"/>
              </w:rPr>
              <w:t>ask</w:t>
            </w:r>
            <w:proofErr w:type="gramEnd"/>
            <w:r w:rsidRPr="00697306">
              <w:rPr>
                <w:lang w:val="en-AU"/>
              </w:rPr>
              <w:t xml:space="preserve"> for each person</w:t>
            </w:r>
            <w:r w:rsidR="00236C14">
              <w:rPr>
                <w:lang w:val="en-AU"/>
              </w:rPr>
              <w:t xml:space="preserve"> of the household participating in the study</w:t>
            </w:r>
            <w:r w:rsidRPr="00697306">
              <w:rPr>
                <w:lang w:val="en-AU"/>
              </w:rPr>
              <w:t xml:space="preserve">, if they </w:t>
            </w:r>
            <w:r>
              <w:rPr>
                <w:lang w:val="en-AU"/>
              </w:rPr>
              <w:t xml:space="preserve">‘ATE’ or ‘DIDN’T EAT’ </w:t>
            </w:r>
            <w:r w:rsidRPr="00697306">
              <w:rPr>
                <w:lang w:val="en-AU"/>
              </w:rPr>
              <w:t>any of the dish.</w:t>
            </w:r>
          </w:p>
          <w:p w14:paraId="769F56E6" w14:textId="1640F24A" w:rsidR="00D519A8" w:rsidRDefault="00D519A8" w:rsidP="00D519A8">
            <w:pPr>
              <w:rPr>
                <w:lang w:val="en-AU"/>
              </w:rPr>
            </w:pPr>
            <w:r>
              <w:rPr>
                <w:lang w:val="en-AU"/>
              </w:rPr>
              <w:t xml:space="preserve"> </w:t>
            </w:r>
          </w:p>
          <w:p w14:paraId="32670D2E" w14:textId="77777777" w:rsidR="00D519A8" w:rsidRDefault="00D519A8" w:rsidP="00236C14">
            <w:pPr>
              <w:rPr>
                <w:noProof/>
              </w:rPr>
            </w:pPr>
          </w:p>
        </w:tc>
        <w:tc>
          <w:tcPr>
            <w:tcW w:w="5114" w:type="dxa"/>
            <w:shd w:val="clear" w:color="auto" w:fill="DEEAF6" w:themeFill="accent5" w:themeFillTint="33"/>
          </w:tcPr>
          <w:p w14:paraId="3ED86C41" w14:textId="206F936D" w:rsidR="00D519A8" w:rsidRPr="009E14FE" w:rsidRDefault="00B90F3B" w:rsidP="00B90F3B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បន្ទាប់ពីរូប</w:t>
            </w:r>
            <w:commentRangeStart w:id="40"/>
            <w:commentRangeEnd w:id="40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40"/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អាហារនៅសល់ និងសម្លេងបានថតរួចហើយ​សម្រាប់​”ចានរួម” ។ ​គេនឹងសូមឲ្យអ្នកសួរទៅមនុស្សម្នាក់ៗ ដែលបានចូលរួមក្នុងការសិក្សាស្រាវជ្រាវនេះ ថាតើគេ “បានបរិភោគ” ឬ</w:t>
            </w:r>
            <w:r w:rsidR="005B3731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​”មិនបានបរិភោគ” ពីចានម្ហូបណាមួយនោះទេ។</w:t>
            </w:r>
          </w:p>
        </w:tc>
      </w:tr>
      <w:tr w:rsidR="00D519A8" w14:paraId="01E9AC82" w14:textId="0FBDD52E" w:rsidTr="002626EE">
        <w:trPr>
          <w:trHeight w:val="2270"/>
        </w:trPr>
        <w:tc>
          <w:tcPr>
            <w:tcW w:w="1615" w:type="dxa"/>
            <w:vMerge w:val="restart"/>
          </w:tcPr>
          <w:p w14:paraId="6AE2A402" w14:textId="2B4CB31F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List Recipe</w:t>
            </w:r>
          </w:p>
        </w:tc>
        <w:tc>
          <w:tcPr>
            <w:tcW w:w="3058" w:type="dxa"/>
          </w:tcPr>
          <w:p w14:paraId="6B9A4554" w14:textId="44A52F44" w:rsidR="00D519A8" w:rsidRDefault="00D519A8" w:rsidP="00D519A8">
            <w:r w:rsidRPr="00F7578C">
              <w:rPr>
                <w:noProof/>
                <w:lang w:bidi="km-KH"/>
              </w:rPr>
              <w:drawing>
                <wp:inline distT="0" distB="0" distL="0" distR="0" wp14:anchorId="4E5B6FE5" wp14:editId="6A3222DF">
                  <wp:extent cx="1420007" cy="333375"/>
                  <wp:effectExtent l="0" t="0" r="8890" b="0"/>
                  <wp:docPr id="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08" b="34486"/>
                          <a:stretch/>
                        </pic:blipFill>
                        <pic:spPr>
                          <a:xfrm>
                            <a:off x="0" y="0"/>
                            <a:ext cx="1433423" cy="33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1D1F3C90" w14:textId="77777777" w:rsidR="00D519A8" w:rsidRDefault="00D519A8" w:rsidP="00D519A8">
            <w:r w:rsidRPr="000D3555">
              <w:t>For any food items (including drinks) that you prepare to eat, record the recipe details.</w:t>
            </w:r>
          </w:p>
          <w:p w14:paraId="52632698" w14:textId="77777777" w:rsidR="00D519A8" w:rsidRDefault="00D519A8" w:rsidP="00D519A8"/>
          <w:p w14:paraId="379469F6" w14:textId="3DE0B1A8" w:rsidR="00D519A8" w:rsidRPr="00F7578C" w:rsidRDefault="00D519A8" w:rsidP="00D519A8">
            <w:pPr>
              <w:rPr>
                <w:noProof/>
                <w:lang w:val="en-AU" w:eastAsia="en-AU"/>
              </w:rPr>
            </w:pPr>
            <w:r>
              <w:t>All recipe information collected using the app for the current day will be displayed here.</w:t>
            </w:r>
          </w:p>
        </w:tc>
        <w:tc>
          <w:tcPr>
            <w:tcW w:w="5114" w:type="dxa"/>
          </w:tcPr>
          <w:p w14:paraId="6C7FDC53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41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សម្រាប់មុខម្ហូបអាហារ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(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រួមទាំងភេសជ្ជផង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)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ដែលអ្នករៀបចំ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សូមថតគ្រឿងផ្សំទាំងនោះ។</w:t>
            </w:r>
          </w:p>
          <w:p w14:paraId="00A7F7D8" w14:textId="2CBCA84A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គ្រប់ឈ្មោះគ្រឿងផ្សំ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ដែលបានកត់ត្រាដោយកម្មវិធីទូរស័ព្ទដៃ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និងបង្ហាញនៅទីនេះ។</w:t>
            </w:r>
            <w:commentRangeEnd w:id="41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41"/>
            </w:r>
          </w:p>
        </w:tc>
      </w:tr>
      <w:tr w:rsidR="00D519A8" w14:paraId="15DB0B58" w14:textId="46DBBA70" w:rsidTr="002626EE">
        <w:trPr>
          <w:trHeight w:val="2270"/>
        </w:trPr>
        <w:tc>
          <w:tcPr>
            <w:tcW w:w="1615" w:type="dxa"/>
            <w:vMerge/>
          </w:tcPr>
          <w:p w14:paraId="57E31D4A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DC43AD2" w14:textId="09D6FEE2" w:rsidR="00D519A8" w:rsidRDefault="00D519A8" w:rsidP="00D519A8">
            <w:r w:rsidRPr="000D3555">
              <w:rPr>
                <w:noProof/>
                <w:lang w:bidi="km-KH"/>
              </w:rPr>
              <w:drawing>
                <wp:inline distT="0" distB="0" distL="0" distR="0" wp14:anchorId="7C1160AE" wp14:editId="41B6DD9C">
                  <wp:extent cx="588615" cy="579120"/>
                  <wp:effectExtent l="0" t="0" r="2540" b="0"/>
                  <wp:docPr id="3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38" t="77710" r="4620" b="11531"/>
                          <a:stretch/>
                        </pic:blipFill>
                        <pic:spPr>
                          <a:xfrm>
                            <a:off x="0" y="0"/>
                            <a:ext cx="588615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5C031" w14:textId="77777777" w:rsidR="00D519A8" w:rsidRPr="00F7578C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6551BD5A" w14:textId="17FCCD17" w:rsidR="00D519A8" w:rsidRPr="000D3555" w:rsidRDefault="00D519A8" w:rsidP="00D519A8">
            <w:pPr>
              <w:rPr>
                <w:noProof/>
                <w:lang w:val="en-AU" w:eastAsia="en-AU"/>
              </w:rPr>
            </w:pPr>
            <w:r>
              <w:t>Tap</w:t>
            </w:r>
            <w:r w:rsidRPr="000D3555">
              <w:t xml:space="preserve"> to add a recipe information for meals and snacks that you prepare.</w:t>
            </w:r>
          </w:p>
        </w:tc>
        <w:tc>
          <w:tcPr>
            <w:tcW w:w="5114" w:type="dxa"/>
          </w:tcPr>
          <w:p w14:paraId="768C3187" w14:textId="1E79502E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42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សូមចុចលើសញ្ញាដូចខាងលើ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ដើម្បីបន្ថែមរបៀបធ្វើម្ហូបឬអាហារសម្រន់ដែលអ្នកបានរៀបចំ។</w:t>
            </w:r>
            <w:commentRangeEnd w:id="42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42"/>
            </w:r>
          </w:p>
        </w:tc>
      </w:tr>
      <w:tr w:rsidR="00D519A8" w14:paraId="44FDBEBE" w14:textId="7B550159" w:rsidTr="002626EE">
        <w:trPr>
          <w:trHeight w:val="2270"/>
        </w:trPr>
        <w:tc>
          <w:tcPr>
            <w:tcW w:w="1615" w:type="dxa"/>
            <w:vMerge/>
          </w:tcPr>
          <w:p w14:paraId="60D63B23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1A110A19" w14:textId="071DE7E1" w:rsidR="00D519A8" w:rsidRDefault="00D519A8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33E5E628" wp14:editId="1D2F843C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288925</wp:posOffset>
                      </wp:positionV>
                      <wp:extent cx="285750" cy="285750"/>
                      <wp:effectExtent l="19050" t="19050" r="19050" b="19050"/>
                      <wp:wrapNone/>
                      <wp:docPr id="236" name="Rectangle: Rounded Corners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2857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2FA63E" id="Rectangle: Rounded Corners 236" o:spid="_x0000_s1026" style="position:absolute;margin-left:-2.5pt;margin-top:22.75pt;width:22.5pt;height:22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bidi="km-KH"/>
              </w:rPr>
              <w:drawing>
                <wp:inline distT="0" distB="0" distL="0" distR="0" wp14:anchorId="65E99FAB" wp14:editId="50EB10D3">
                  <wp:extent cx="1085850" cy="193040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1035" cy="1939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D2127" w14:textId="77777777" w:rsidR="00D519A8" w:rsidRPr="00F7578C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485A77D8" w14:textId="6D0712DD" w:rsidR="00D519A8" w:rsidRDefault="00D519A8" w:rsidP="00D519A8">
            <w:r>
              <w:t xml:space="preserve">Recipes that have been captured throughout the day can be edited up until End of Day Review. Tap ‘edit’ to modify the ingredients. </w:t>
            </w:r>
          </w:p>
        </w:tc>
        <w:tc>
          <w:tcPr>
            <w:tcW w:w="5114" w:type="dxa"/>
          </w:tcPr>
          <w:p w14:paraId="0721B689" w14:textId="6A8A379E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43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មុខម្ហូបដែលអ្នកបានថតទាំងអស់ក្នុងមួយថ្ងៃនេះអាចកែតម្រូវបាន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ទាល់តែដល់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ការសើរើពេលបញ្ចប់ថ្ងៃ។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ចុចលើប៊ូតុង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“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កែសម្រួល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ដើម្បីកែតម្រូវលើឈ្មោះគ្រឿងផ្សំទាំងនោះ។</w:t>
            </w:r>
            <w:commentRangeEnd w:id="43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43"/>
            </w:r>
          </w:p>
        </w:tc>
      </w:tr>
      <w:tr w:rsidR="00D519A8" w14:paraId="19CCF4D3" w14:textId="33645B58" w:rsidTr="002626EE">
        <w:trPr>
          <w:trHeight w:val="3114"/>
        </w:trPr>
        <w:tc>
          <w:tcPr>
            <w:tcW w:w="1615" w:type="dxa"/>
            <w:vMerge w:val="restart"/>
          </w:tcPr>
          <w:p w14:paraId="14FC09C4" w14:textId="5DE5506B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Create Recipe</w:t>
            </w:r>
          </w:p>
          <w:p w14:paraId="1DDDC427" w14:textId="3FB4840A" w:rsidR="00D519A8" w:rsidRPr="00DB4066" w:rsidRDefault="00D519A8" w:rsidP="00D519A8">
            <w:pPr>
              <w:rPr>
                <w:b/>
              </w:rPr>
            </w:pPr>
          </w:p>
        </w:tc>
        <w:tc>
          <w:tcPr>
            <w:tcW w:w="3058" w:type="dxa"/>
          </w:tcPr>
          <w:p w14:paraId="1ADD5A33" w14:textId="1215C524" w:rsidR="00D519A8" w:rsidRPr="00147583" w:rsidRDefault="00D519A8" w:rsidP="00D519A8">
            <w:pPr>
              <w:rPr>
                <w:lang w:val="en-AU"/>
              </w:rPr>
            </w:pPr>
            <w:r w:rsidRPr="00344D9A">
              <w:rPr>
                <w:noProof/>
                <w:lang w:bidi="km-KH"/>
              </w:rPr>
              <w:drawing>
                <wp:inline distT="0" distB="0" distL="0" distR="0" wp14:anchorId="5A45208C" wp14:editId="28FE8B07">
                  <wp:extent cx="681530" cy="822982"/>
                  <wp:effectExtent l="0" t="0" r="4445" b="0"/>
                  <wp:docPr id="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49" t="78591" r="41254" b="8981"/>
                          <a:stretch/>
                        </pic:blipFill>
                        <pic:spPr>
                          <a:xfrm>
                            <a:off x="0" y="0"/>
                            <a:ext cx="681530" cy="82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42266097" w14:textId="77777777" w:rsidR="00D519A8" w:rsidRDefault="00D519A8" w:rsidP="00D519A8">
            <w:r>
              <w:t>Tap the microphone to make a voice recording of the name of the dish or recipe.</w:t>
            </w:r>
          </w:p>
          <w:p w14:paraId="1059EAA9" w14:textId="555445CA" w:rsidR="00D519A8" w:rsidRPr="00344D9A" w:rsidRDefault="00D519A8" w:rsidP="00D519A8">
            <w:pPr>
              <w:rPr>
                <w:noProof/>
                <w:lang w:val="en-AU" w:eastAsia="en-AU"/>
              </w:rPr>
            </w:pPr>
            <w:r w:rsidRPr="00344D9A">
              <w:rPr>
                <w:lang w:val="en-AU"/>
              </w:rPr>
              <w:t>Tap the mic to make a voice recording of the recipe name.</w:t>
            </w:r>
            <w:r>
              <w:rPr>
                <w:lang w:val="en-AU"/>
              </w:rPr>
              <w:t xml:space="preserve"> </w:t>
            </w:r>
            <w:r w:rsidRPr="00344D9A">
              <w:rPr>
                <w:lang w:val="en-AU"/>
              </w:rPr>
              <w:t>Tap ‘stop’ when finished recording.</w:t>
            </w:r>
          </w:p>
        </w:tc>
        <w:tc>
          <w:tcPr>
            <w:tcW w:w="5114" w:type="dxa"/>
          </w:tcPr>
          <w:p w14:paraId="0FF99143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commentRangeStart w:id="44"/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ចុចលើរូបក្បាលមីក្រូដើម្បីថតសំឡេងឈ្មោះមុខម្ហូប។</w:t>
            </w:r>
          </w:p>
          <w:p w14:paraId="74467BD2" w14:textId="7DCD6E4F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ចុចលើរូបក្បាលមីក្រូ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ដើម្បីថតឈ្មោះមុខម្ហូប។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“</w:t>
            </w:r>
            <w:r w:rsidRPr="00E3584D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ឈប់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ពេលឈប់ថតសំឡេង។</w:t>
            </w:r>
          </w:p>
          <w:p w14:paraId="4F09283D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  <w:p w14:paraId="2C1113F0" w14:textId="49627FC0" w:rsidR="00D519A8" w:rsidRPr="009E14FE" w:rsidRDefault="00D519A8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ចុចលើ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>"</w:t>
            </w:r>
            <w:r w:rsidRPr="00E3584D">
              <w:rPr>
                <w:rFonts w:ascii="Khmer OS System" w:hAnsi="Khmer OS System" w:cs="Khmer OS System"/>
                <w:b/>
                <w:bCs/>
                <w:noProof/>
                <w:cs/>
                <w:lang w:val="en-AU" w:eastAsia="en-AU" w:bidi="km-KH"/>
              </w:rPr>
              <w:t>ថែមគ្រឿងផ្សំ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"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ដើម្បីថតរូបភាពគ្រឿងផ្សំទាំងនោះ។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ក្នុងរូបមួយបុស្តី</w:t>
            </w:r>
            <w:r w:rsidRPr="009E14FE">
              <w:rPr>
                <w:rFonts w:ascii="Khmer OS System" w:hAnsi="Khmer OS System" w:cs="Khmer OS System"/>
                <w:noProof/>
                <w:lang w:val="en-AU" w:eastAsia="en-AU"/>
              </w:rPr>
              <w:t xml:space="preserve">  </w:t>
            </w:r>
            <w:r w:rsidRPr="009E14FE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អ្នកអាចថតរូបរួមនៃគ្រឿងផ្សំបាន។</w:t>
            </w:r>
            <w:commentRangeEnd w:id="44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44"/>
            </w:r>
          </w:p>
        </w:tc>
      </w:tr>
      <w:tr w:rsidR="00D519A8" w14:paraId="517B2AE6" w14:textId="2636B747" w:rsidTr="002626EE">
        <w:trPr>
          <w:trHeight w:val="3111"/>
        </w:trPr>
        <w:tc>
          <w:tcPr>
            <w:tcW w:w="1615" w:type="dxa"/>
            <w:vMerge/>
          </w:tcPr>
          <w:p w14:paraId="1598C34D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524826AB" w14:textId="0F5CCB36" w:rsidR="00D519A8" w:rsidRDefault="00D519A8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0CC97D9A" wp14:editId="247CCDBE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1705610</wp:posOffset>
                      </wp:positionV>
                      <wp:extent cx="609600" cy="238125"/>
                      <wp:effectExtent l="19050" t="19050" r="19050" b="28575"/>
                      <wp:wrapNone/>
                      <wp:docPr id="238" name="Rectangle: Rounded Corners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23812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BB7253D" id="Rectangle: Rounded Corners 238" o:spid="_x0000_s1026" style="position:absolute;margin-left:-3.25pt;margin-top:134.3pt;width:48pt;height:18.7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344D9A">
              <w:rPr>
                <w:noProof/>
                <w:lang w:bidi="km-KH"/>
              </w:rPr>
              <w:drawing>
                <wp:inline distT="0" distB="0" distL="0" distR="0" wp14:anchorId="742A92AA" wp14:editId="2C249972">
                  <wp:extent cx="1171575" cy="2082800"/>
                  <wp:effectExtent l="0" t="0" r="9525" b="0"/>
                  <wp:docPr id="23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201" cy="208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651B0" w14:textId="77777777" w:rsidR="00D519A8" w:rsidRDefault="00D519A8" w:rsidP="00D519A8"/>
          <w:p w14:paraId="459A74AF" w14:textId="77777777" w:rsidR="00D519A8" w:rsidRPr="00344D9A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6F00195B" w14:textId="5D9D1889" w:rsidR="00D519A8" w:rsidRDefault="00D519A8" w:rsidP="00D519A8">
            <w:bookmarkStart w:id="45" w:name="_Hlk516577925"/>
            <w:r>
              <w:t xml:space="preserve">Tap ‘add ingredient’ to capture an image of the ingredients used. You can include multiple ingredients in one image. </w:t>
            </w:r>
            <w:bookmarkEnd w:id="45"/>
          </w:p>
        </w:tc>
        <w:tc>
          <w:tcPr>
            <w:tcW w:w="5114" w:type="dxa"/>
          </w:tcPr>
          <w:p w14:paraId="1BAB1B24" w14:textId="52828D47" w:rsidR="00E36E60" w:rsidRPr="005260F7" w:rsidRDefault="002864D3" w:rsidP="005260F7">
            <w:pPr>
              <w:rPr>
                <w:rFonts w:ascii="Khmer OS System" w:hAnsi="Khmer OS System" w:cs="Khmer OS System"/>
                <w:noProof/>
              </w:rPr>
            </w:pPr>
            <w:r w:rsidRPr="005260F7">
              <w:rPr>
                <w:rFonts w:ascii="Khmer OS System" w:hAnsi="Khmer OS System" w:cs="Khmer OS System"/>
                <w:noProof/>
                <w:cs/>
                <w:lang w:bidi="km-KH"/>
              </w:rPr>
              <w:t>សូមចុច​លើប៊ូតុង “</w:t>
            </w:r>
            <w:r w:rsidRPr="005260F7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ថែមគ្រឿងផ្សំ</w:t>
            </w:r>
            <w:r w:rsidRPr="005260F7">
              <w:rPr>
                <w:rFonts w:ascii="Khmer OS System" w:hAnsi="Khmer OS System" w:cs="Khmer OS System"/>
                <w:noProof/>
                <w:cs/>
                <w:lang w:bidi="km-KH"/>
              </w:rPr>
              <w:t>” ដើម្បីថតរូបគ្រឿងផ្សំទាំងនោះ។</w:t>
            </w:r>
            <w:r w:rsidR="005260F7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</w:t>
            </w:r>
            <w:r w:rsidRPr="005260F7">
              <w:rPr>
                <w:rFonts w:ascii="Khmer OS System" w:hAnsi="Khmer OS System" w:cs="Khmer OS System"/>
                <w:noProof/>
                <w:cs/>
                <w:lang w:bidi="km-KH"/>
              </w:rPr>
              <w:t>អ្នក​អាចដាក់បញ្ចូលរូប​គ្រឿង​</w:t>
            </w:r>
            <w:r w:rsidR="005260F7">
              <w:rPr>
                <w:rFonts w:ascii="Khmer OS System" w:hAnsi="Khmer OS System" w:cs="Khmer OS System" w:hint="cs"/>
                <w:noProof/>
                <w:cs/>
                <w:lang w:bidi="km-KH"/>
              </w:rPr>
              <w:t>ផ្សំ</w:t>
            </w:r>
            <w:r w:rsidRPr="005260F7">
              <w:rPr>
                <w:rFonts w:ascii="Khmer OS System" w:hAnsi="Khmer OS System" w:cs="Khmer OS System"/>
                <w:noProof/>
                <w:cs/>
                <w:lang w:bidi="km-KH"/>
              </w:rPr>
              <w:t>​ជា​ច្រើន​ក្នុង​រូប​តែមួយ។</w:t>
            </w:r>
          </w:p>
          <w:p w14:paraId="1C21F783" w14:textId="7572C970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</w:p>
        </w:tc>
      </w:tr>
      <w:tr w:rsidR="00D519A8" w14:paraId="7F03488A" w14:textId="5E211276" w:rsidTr="002626EE">
        <w:trPr>
          <w:trHeight w:val="3111"/>
        </w:trPr>
        <w:tc>
          <w:tcPr>
            <w:tcW w:w="1615" w:type="dxa"/>
            <w:vMerge/>
          </w:tcPr>
          <w:p w14:paraId="41A33D5C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948323F" w14:textId="4C8891D9" w:rsidR="00D519A8" w:rsidRDefault="00D519A8" w:rsidP="00D519A8">
            <w:r w:rsidRPr="00344D9A">
              <w:rPr>
                <w:noProof/>
                <w:lang w:bidi="km-KH"/>
              </w:rPr>
              <w:drawing>
                <wp:anchor distT="0" distB="0" distL="114300" distR="114300" simplePos="0" relativeHeight="251857920" behindDoc="0" locked="0" layoutInCell="1" allowOverlap="1" wp14:anchorId="1A4B762C" wp14:editId="4A915893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88265</wp:posOffset>
                  </wp:positionV>
                  <wp:extent cx="866775" cy="534670"/>
                  <wp:effectExtent l="0" t="0" r="9525" b="0"/>
                  <wp:wrapTopAndBottom/>
                  <wp:docPr id="1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53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91735A" w14:textId="6E53C1FE" w:rsidR="00D519A8" w:rsidRPr="00147583" w:rsidRDefault="00D519A8" w:rsidP="00D519A8"/>
        </w:tc>
        <w:tc>
          <w:tcPr>
            <w:tcW w:w="4433" w:type="dxa"/>
          </w:tcPr>
          <w:p w14:paraId="1E460C6F" w14:textId="77777777" w:rsidR="00D519A8" w:rsidRDefault="00D519A8" w:rsidP="00D519A8">
            <w:r>
              <w:t>Place the card next to food items (including drinks) in the bottom left-hand corner.</w:t>
            </w:r>
          </w:p>
          <w:p w14:paraId="0057CC2E" w14:textId="77777777" w:rsidR="00D519A8" w:rsidRDefault="00D519A8" w:rsidP="00D519A8">
            <w:r>
              <w:t xml:space="preserve">Ensure that all food items (including drinks) and the card are clearly visible in the view finder. Two green/red dots will appear in the top </w:t>
            </w:r>
            <w:proofErr w:type="gramStart"/>
            <w:r>
              <w:t>right hand</w:t>
            </w:r>
            <w:proofErr w:type="gramEnd"/>
            <w:r>
              <w:t xml:space="preserve"> corner. The </w:t>
            </w:r>
            <w:proofErr w:type="spellStart"/>
            <w:r>
              <w:t>colour</w:t>
            </w:r>
            <w:proofErr w:type="spellEnd"/>
            <w:r>
              <w:t xml:space="preserve"> of the dots will change as the angle of the phone moves. Move the phone until both dots are green. You can now take the image.  </w:t>
            </w:r>
          </w:p>
          <w:p w14:paraId="488193E2" w14:textId="4340A99F" w:rsidR="00D519A8" w:rsidRPr="00344D9A" w:rsidRDefault="00D519A8" w:rsidP="00D519A8">
            <w:pPr>
              <w:rPr>
                <w:noProof/>
                <w:lang w:val="en-AU" w:eastAsia="en-AU"/>
              </w:rPr>
            </w:pPr>
            <w:r>
              <w:t>If you are happy with the image, tap ‘accept’. To re-take the image tap ‘cancel’.</w:t>
            </w:r>
          </w:p>
        </w:tc>
        <w:tc>
          <w:tcPr>
            <w:tcW w:w="5114" w:type="dxa"/>
          </w:tcPr>
          <w:p w14:paraId="78FDBF31" w14:textId="6414B519" w:rsidR="00A63281" w:rsidRDefault="00A63281" w:rsidP="00A63281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សូមដាក់កាតពណ៌ឲ្យជិតទៅ</w:t>
            </w:r>
            <w:r w:rsidR="00F64F45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ម្ហូបឬភេសជ្ជ ចំហៀងខាងក្រោម ខាងឆ្វេងដៃ។</w:t>
            </w:r>
          </w:p>
          <w:p w14:paraId="22BDD359" w14:textId="09746BE8" w:rsidR="00E36E60" w:rsidRPr="00A63281" w:rsidRDefault="002864D3" w:rsidP="00A63281">
            <w:pPr>
              <w:rPr>
                <w:rFonts w:ascii="Khmer OS System" w:hAnsi="Khmer OS System" w:cs="Khmer OS System"/>
                <w:noProof/>
                <w:lang w:eastAsia="en-AU"/>
              </w:rPr>
            </w:pPr>
            <w:r w:rsidRPr="00A63281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ត្រូវមើលឲ្យប្រាកដថា រាល់រូបមុខម្ហូប ភេសជ្ជនិងកាតពណ៌ អាចឃើញទាំងអស់នៅក្នុងអេក្រង់</w:t>
            </w:r>
            <w:r w:rsidR="00F64F45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។</w:t>
            </w:r>
          </w:p>
          <w:p w14:paraId="6761C530" w14:textId="1FE7972A" w:rsidR="00E36E60" w:rsidRPr="00A63281" w:rsidRDefault="002864D3" w:rsidP="00F64F45">
            <w:pPr>
              <w:rPr>
                <w:rFonts w:ascii="Khmer OS System" w:hAnsi="Khmer OS System" w:cs="Khmer OS System"/>
                <w:noProof/>
                <w:lang w:eastAsia="en-AU"/>
              </w:rPr>
            </w:pPr>
            <w:r w:rsidRPr="00A63281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ចំណុចពណ៌</w:t>
            </w:r>
            <w:r w:rsidR="00F64F45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បៃតង</w:t>
            </w:r>
            <w:r w:rsidRPr="00A63281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/ក្រហម២នឹងចេញឲ្យឃើញនៅជ្រុងខាងលើ ខាងស្តាំដៃនៃផ្ទាំងអេក្រង់ទូរស័ព្ទ។​ ​ពណ៌នៃចំណុចទាំងពីរនឹងដូរនៅពេលដែលទូរស័ព្ទរំកិលខុសពីទិសដៅតែបន្តិចក៏ដោយ​។​តម្រង់ទូរស័ព្ទលុះត្រាតែចំណុចទាំងពីរដូរទៅជាពណ៌</w:t>
            </w:r>
            <w:r w:rsidR="00F64F45"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បៃតង</w:t>
            </w:r>
            <w:r w:rsidRPr="00A63281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 xml:space="preserve"> ។</w:t>
            </w:r>
          </w:p>
          <w:p w14:paraId="6F169F92" w14:textId="77777777" w:rsidR="00F64F45" w:rsidRDefault="00F64F45" w:rsidP="00F64F45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ឥឡូវ អ្នកអាចថតរូបបាន។ </w:t>
            </w:r>
          </w:p>
          <w:p w14:paraId="35CE29B6" w14:textId="2E2CBA63" w:rsidR="00D519A8" w:rsidRPr="009E14FE" w:rsidRDefault="00F64F45" w:rsidP="00E17673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ប្រសិនបោះពេញចិត្តនិងរូបនោះហើយ សូមចុច” </w:t>
            </w:r>
            <w:r>
              <w:rPr>
                <w:rFonts w:ascii="Khmer OS System" w:hAnsi="Khmer OS System" w:cs="Khmer OS System" w:hint="cs"/>
                <w:noProof/>
                <w:sz w:val="26"/>
                <w:szCs w:val="26"/>
                <w:cs/>
                <w:lang w:val="en-AU" w:eastAsia="en-AU" w:bidi="km-KH"/>
              </w:rPr>
              <w:t>យល់ព្រម</w:t>
            </w: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​”</w:t>
            </w:r>
            <w:r w:rsidR="002864D3" w:rsidRPr="00A63281"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  <w:t>។ ដើម្បីថតម្តងទៀត សូមចុច</w:t>
            </w: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>”</w:t>
            </w:r>
            <w:r>
              <w:rPr>
                <w:rFonts w:ascii="Khmer OS System" w:hAnsi="Khmer OS System" w:cs="Khmer OS System" w:hint="cs"/>
                <w:noProof/>
                <w:sz w:val="26"/>
                <w:szCs w:val="26"/>
                <w:cs/>
                <w:lang w:val="en-AU" w:eastAsia="en-AU" w:bidi="km-KH"/>
              </w:rPr>
              <w:t>លុបចោល</w:t>
            </w:r>
            <w:r>
              <w:rPr>
                <w:rFonts w:ascii="Khmer OS System" w:hAnsi="Khmer OS System" w:cs="Khmer OS System" w:hint="cs"/>
                <w:noProof/>
                <w:cs/>
                <w:lang w:val="en-AU" w:eastAsia="en-AU" w:bidi="km-KH"/>
              </w:rPr>
              <w:t xml:space="preserve">” </w:t>
            </w:r>
            <w:commentRangeStart w:id="46"/>
            <w:r w:rsidR="00D519A8" w:rsidRPr="009E14FE">
              <w:rPr>
                <w:rFonts w:ascii="Khmer OS System" w:hAnsi="Khmer OS System" w:cs="Khmer OS System"/>
                <w:noProof/>
                <w:lang w:val="en-AU" w:eastAsia="en-AU"/>
              </w:rPr>
              <w:t>`</w:t>
            </w:r>
            <w:commentRangeEnd w:id="46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46"/>
            </w:r>
          </w:p>
        </w:tc>
      </w:tr>
      <w:tr w:rsidR="00D519A8" w14:paraId="784414B4" w14:textId="4122F3B9" w:rsidTr="002626EE">
        <w:trPr>
          <w:trHeight w:val="3111"/>
        </w:trPr>
        <w:tc>
          <w:tcPr>
            <w:tcW w:w="1615" w:type="dxa"/>
            <w:vMerge/>
          </w:tcPr>
          <w:p w14:paraId="54302FA0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778B19D3" w14:textId="503EBD6E" w:rsidR="00D519A8" w:rsidRDefault="001415EC" w:rsidP="00D519A8">
            <w:r>
              <w:rPr>
                <w:noProof/>
                <w:lang w:bidi="km-KH"/>
              </w:rPr>
              <w:drawing>
                <wp:inline distT="0" distB="0" distL="0" distR="0" wp14:anchorId="114EC61E" wp14:editId="0EE3B260">
                  <wp:extent cx="1691640" cy="76962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72A72" w14:textId="382B1DDC" w:rsidR="00D519A8" w:rsidRPr="00344D9A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27E5FB1E" w14:textId="77777777" w:rsidR="00D519A8" w:rsidRPr="00344D9A" w:rsidRDefault="00D519A8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>Capture a voice recording to describe the name of item(s), including the type (e.g. red fish, snakefish).</w:t>
            </w:r>
          </w:p>
          <w:p w14:paraId="5AAF5200" w14:textId="77777777" w:rsidR="00D519A8" w:rsidRDefault="00D519A8" w:rsidP="00D519A8">
            <w:pPr>
              <w:rPr>
                <w:noProof/>
              </w:rPr>
            </w:pPr>
          </w:p>
          <w:p w14:paraId="12E9B53A" w14:textId="77777777" w:rsidR="00D519A8" w:rsidRDefault="00D519A8" w:rsidP="00D519A8">
            <w:r>
              <w:t xml:space="preserve">Repeat steps 2-4 until </w:t>
            </w:r>
            <w:proofErr w:type="gramStart"/>
            <w:r>
              <w:t>all  ingredients</w:t>
            </w:r>
            <w:proofErr w:type="gramEnd"/>
            <w:r>
              <w:t xml:space="preserve"> are captured. </w:t>
            </w:r>
          </w:p>
          <w:p w14:paraId="2DEA5CFC" w14:textId="661F5290" w:rsidR="00D519A8" w:rsidRDefault="00D519A8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4450C025" w14:textId="77777777" w:rsidR="00FF0B2A" w:rsidRDefault="00FF0B2A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ថតសំឡេងដើម្បីបរិយាយពីឈ្មោះមុខម្ហូប រួមទាំងប្រភេទម្ហូប(ឧ. ត្រីក្រហម ត្រីផ្ទក់)។</w:t>
            </w:r>
          </w:p>
          <w:p w14:paraId="3969977B" w14:textId="77777777" w:rsidR="000E78F8" w:rsidRDefault="000E78F8" w:rsidP="00830605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  <w:p w14:paraId="74ECDA6B" w14:textId="1AEA38D4" w:rsidR="00D519A8" w:rsidRPr="009E14FE" w:rsidRDefault="00FF0B2A" w:rsidP="005D6D18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អនុវត្តន៍តាមជំហានពី២ ដល់៤ លុះត្រាតែ</w:t>
            </w:r>
            <w:r w:rsidR="00830605">
              <w:rPr>
                <w:rFonts w:ascii="Khmer OS System" w:hAnsi="Khmer OS System" w:cs="Khmer OS System" w:hint="cs"/>
                <w:noProof/>
                <w:cs/>
                <w:lang w:bidi="km-KH"/>
              </w:rPr>
              <w:t>ថតអស់គ្រឿងផ្សំទាំងនោះ។</w:t>
            </w:r>
            <w:commentRangeStart w:id="47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47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47"/>
            </w:r>
          </w:p>
        </w:tc>
      </w:tr>
      <w:tr w:rsidR="00D519A8" w14:paraId="4B3B0DE6" w14:textId="018B4EB9" w:rsidTr="002626EE">
        <w:trPr>
          <w:trHeight w:val="5901"/>
        </w:trPr>
        <w:tc>
          <w:tcPr>
            <w:tcW w:w="1615" w:type="dxa"/>
            <w:vMerge/>
          </w:tcPr>
          <w:p w14:paraId="7D85AC28" w14:textId="77777777" w:rsidR="00D519A8" w:rsidRPr="00DB4066" w:rsidRDefault="00D519A8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418DC3BC" w14:textId="70E96ED4" w:rsidR="00D519A8" w:rsidRDefault="00D519A8" w:rsidP="00D519A8">
            <w:r>
              <w:rPr>
                <w:noProof/>
                <w:lang w:bidi="km-KH"/>
              </w:rPr>
              <w:drawing>
                <wp:inline distT="0" distB="0" distL="0" distR="0" wp14:anchorId="464DA198" wp14:editId="799C55DC">
                  <wp:extent cx="1446122" cy="647700"/>
                  <wp:effectExtent l="0" t="0" r="1905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7" t="37269" r="6943" b="40944"/>
                          <a:stretch/>
                        </pic:blipFill>
                        <pic:spPr bwMode="auto">
                          <a:xfrm>
                            <a:off x="0" y="0"/>
                            <a:ext cx="1461375" cy="654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D7C843" w14:textId="77777777" w:rsidR="00D519A8" w:rsidRDefault="00D519A8" w:rsidP="00D519A8"/>
          <w:p w14:paraId="52957875" w14:textId="1FEA819B" w:rsidR="00D519A8" w:rsidRPr="00344D9A" w:rsidRDefault="00D519A8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027AE16B" w14:textId="77777777" w:rsidR="00D519A8" w:rsidRDefault="00D519A8" w:rsidP="00D519A8">
            <w:r>
              <w:t xml:space="preserve">Click ‘submit’ to </w:t>
            </w:r>
            <w:proofErr w:type="spellStart"/>
            <w:r>
              <w:t>finalise</w:t>
            </w:r>
            <w:proofErr w:type="spellEnd"/>
            <w:r>
              <w:t xml:space="preserve"> the recipe.</w:t>
            </w:r>
          </w:p>
          <w:p w14:paraId="509EE7BB" w14:textId="3F266BA3" w:rsidR="00D519A8" w:rsidRDefault="00D519A8" w:rsidP="00D519A8">
            <w:pPr>
              <w:rPr>
                <w:noProof/>
              </w:rPr>
            </w:pPr>
            <w:r>
              <w:t>Capture a final image of the prepared dish.</w:t>
            </w:r>
          </w:p>
        </w:tc>
        <w:tc>
          <w:tcPr>
            <w:tcW w:w="5114" w:type="dxa"/>
          </w:tcPr>
          <w:p w14:paraId="704FF308" w14:textId="77777777" w:rsidR="005D6D18" w:rsidRDefault="005D6D18" w:rsidP="005D6D18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សូមចុច”បញ្ជូន” ដើម្បីធ្វើបង្ហើយការថតនេះ។</w:t>
            </w:r>
          </w:p>
          <w:p w14:paraId="5857C53B" w14:textId="2A3964B2" w:rsidR="00D519A8" w:rsidRPr="009E14FE" w:rsidRDefault="005D6D18" w:rsidP="005D6D18">
            <w:pPr>
              <w:rPr>
                <w:rFonts w:ascii="Khmer OS System" w:hAnsi="Khmer OS System" w:cs="Khmer OS System"/>
                <w:noProof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សូមថតរូបចុងក្រោយនៃមុខម្ហូបដែលបានចម្អិនរួចហើយ។</w:t>
            </w:r>
            <w:commentRangeStart w:id="48"/>
            <w:r w:rsidR="00D519A8" w:rsidRPr="009E14FE">
              <w:rPr>
                <w:rFonts w:ascii="Khmer OS System" w:hAnsi="Khmer OS System" w:cs="Khmer OS System"/>
                <w:noProof/>
              </w:rPr>
              <w:t>`</w:t>
            </w:r>
            <w:commentRangeEnd w:id="48"/>
            <w:r w:rsidR="00D519A8" w:rsidRPr="009E14FE">
              <w:rPr>
                <w:rStyle w:val="CommentReference"/>
                <w:rFonts w:ascii="Khmer OS System" w:hAnsi="Khmer OS System" w:cs="Khmer OS System"/>
              </w:rPr>
              <w:commentReference w:id="48"/>
            </w:r>
          </w:p>
        </w:tc>
      </w:tr>
      <w:tr w:rsidR="00D519A8" w14:paraId="399AC818" w14:textId="3A3640DA" w:rsidTr="002626EE">
        <w:tc>
          <w:tcPr>
            <w:tcW w:w="1615" w:type="dxa"/>
          </w:tcPr>
          <w:p w14:paraId="6BDDC5B1" w14:textId="120F52E6" w:rsidR="00D519A8" w:rsidRPr="00DB4066" w:rsidRDefault="00D519A8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Breastfeed</w:t>
            </w:r>
          </w:p>
        </w:tc>
        <w:tc>
          <w:tcPr>
            <w:tcW w:w="3058" w:type="dxa"/>
            <w:shd w:val="clear" w:color="auto" w:fill="auto"/>
          </w:tcPr>
          <w:p w14:paraId="47345F0D" w14:textId="6C79CC94" w:rsidR="00D519A8" w:rsidRDefault="00D519A8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4C1D97BC" wp14:editId="35D1BDC2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1003300</wp:posOffset>
                      </wp:positionV>
                      <wp:extent cx="409575" cy="219075"/>
                      <wp:effectExtent l="19050" t="19050" r="28575" b="28575"/>
                      <wp:wrapNone/>
                      <wp:docPr id="243" name="Rectangle: Rounded Corners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21907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5F338C" id="Rectangle: Rounded Corners 243" o:spid="_x0000_s1026" style="position:absolute;margin-left:28.25pt;margin-top:79pt;width:32.25pt;height:17.2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344D9A">
              <w:rPr>
                <w:noProof/>
                <w:lang w:bidi="km-KH"/>
              </w:rPr>
              <w:drawing>
                <wp:inline distT="0" distB="0" distL="0" distR="0" wp14:anchorId="7D5C8970" wp14:editId="33B7212A">
                  <wp:extent cx="1104900" cy="1964267"/>
                  <wp:effectExtent l="0" t="0" r="0" b="0"/>
                  <wp:docPr id="24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149" cy="196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EFB76" w14:textId="0D07F6D5" w:rsidR="00D519A8" w:rsidRDefault="00D519A8" w:rsidP="00D519A8"/>
        </w:tc>
        <w:tc>
          <w:tcPr>
            <w:tcW w:w="4433" w:type="dxa"/>
          </w:tcPr>
          <w:p w14:paraId="5C0002D8" w14:textId="77777777" w:rsidR="00D519A8" w:rsidRPr="00344D9A" w:rsidRDefault="00D519A8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lastRenderedPageBreak/>
              <w:t>Select the person being breastfed.</w:t>
            </w:r>
          </w:p>
          <w:p w14:paraId="0779FBD4" w14:textId="77777777" w:rsidR="00D519A8" w:rsidRPr="00344D9A" w:rsidRDefault="00D519A8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>Tap ‘CAPTURE’ to record a breastfeeding occasion.</w:t>
            </w:r>
          </w:p>
          <w:p w14:paraId="6DBEA1F2" w14:textId="77777777" w:rsidR="00D519A8" w:rsidRPr="00344D9A" w:rsidRDefault="00D519A8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 xml:space="preserve">The breastfeeding occasion will be </w:t>
            </w:r>
            <w:proofErr w:type="gramStart"/>
            <w:r w:rsidRPr="00344D9A">
              <w:rPr>
                <w:lang w:val="en-AU"/>
              </w:rPr>
              <w:t>recorded</w:t>
            </w:r>
            <w:proofErr w:type="gramEnd"/>
            <w:r w:rsidRPr="00344D9A">
              <w:rPr>
                <w:lang w:val="en-AU"/>
              </w:rPr>
              <w:t xml:space="preserve"> and the app will return to the home screen.</w:t>
            </w:r>
          </w:p>
          <w:p w14:paraId="01E18ECB" w14:textId="77777777" w:rsidR="00D519A8" w:rsidRDefault="00D519A8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2472A70C" w14:textId="3CB6097B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commentRangeStart w:id="49"/>
            <w:commentRangeStart w:id="50"/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សូមជ្រើសយកឈ្មោះសមាជិកគ្រួសារ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ដែលត្រូវ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  </w:t>
            </w:r>
            <w:r w:rsidR="00E3584D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បំបៅ។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ចុចប៊ូតុង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“</w:t>
            </w:r>
            <w:r w:rsidRPr="00E3584D">
              <w:rPr>
                <w:rFonts w:ascii="Khmer OS System" w:hAnsi="Khmer OS System" w:cs="Khmer OS System"/>
                <w:b/>
                <w:bCs/>
                <w:noProof/>
                <w:cs/>
                <w:lang w:bidi="km-KH"/>
              </w:rPr>
              <w:t>ចាប់យក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”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ដើម្បីថតពេលបំបៅនោះ។</w:t>
            </w:r>
          </w:p>
          <w:p w14:paraId="5D7F4F79" w14:textId="77777777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</w:p>
          <w:p w14:paraId="4E62B706" w14:textId="5E8BD092" w:rsidR="00D519A8" w:rsidRPr="009E14FE" w:rsidRDefault="00D519A8" w:rsidP="00D519A8">
            <w:pPr>
              <w:rPr>
                <w:rFonts w:ascii="Khmer OS System" w:hAnsi="Khmer OS System" w:cs="Khmer OS System"/>
                <w:noProof/>
              </w:rPr>
            </w:pP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កម្មវិធីទូរស័ព្ទដៃនឹងកត់ត្រាការបំបៅនោះ</w:t>
            </w:r>
            <w:r w:rsidRPr="009E14FE">
              <w:rPr>
                <w:rFonts w:ascii="Khmer OS System" w:hAnsi="Khmer OS System" w:cs="Khmer OS System"/>
                <w:noProof/>
              </w:rPr>
              <w:t xml:space="preserve"> </w:t>
            </w:r>
            <w:r w:rsidRPr="009E14FE">
              <w:rPr>
                <w:rFonts w:ascii="Khmer OS System" w:hAnsi="Khmer OS System" w:cs="Khmer OS System"/>
                <w:noProof/>
                <w:cs/>
                <w:lang w:bidi="km-KH"/>
              </w:rPr>
              <w:t>រួចហើយវានឹងត្រឡប់ទៅទំព័រដើមវិញ។</w:t>
            </w:r>
            <w:commentRangeEnd w:id="49"/>
            <w:r w:rsidRPr="009E14FE">
              <w:rPr>
                <w:rStyle w:val="CommentReference"/>
                <w:rFonts w:ascii="Khmer OS System" w:hAnsi="Khmer OS System" w:cs="Khmer OS System"/>
              </w:rPr>
              <w:commentReference w:id="49"/>
            </w:r>
            <w:commentRangeEnd w:id="50"/>
            <w:r w:rsidR="0085368C">
              <w:rPr>
                <w:rStyle w:val="CommentReference"/>
              </w:rPr>
              <w:commentReference w:id="50"/>
            </w:r>
          </w:p>
        </w:tc>
      </w:tr>
      <w:tr w:rsidR="00263C47" w14:paraId="663CC327" w14:textId="77777777" w:rsidTr="002626EE">
        <w:tc>
          <w:tcPr>
            <w:tcW w:w="1615" w:type="dxa"/>
            <w:vMerge w:val="restart"/>
            <w:shd w:val="clear" w:color="auto" w:fill="FFFF00"/>
          </w:tcPr>
          <w:p w14:paraId="1935AA1E" w14:textId="0E711C88" w:rsidR="00263C47" w:rsidRPr="00DB4066" w:rsidRDefault="00263C47" w:rsidP="00D519A8">
            <w:pPr>
              <w:rPr>
                <w:b/>
                <w:noProof/>
                <w:lang w:val="en-AU" w:eastAsia="en-AU"/>
              </w:rPr>
            </w:pPr>
            <w:r>
              <w:rPr>
                <w:b/>
                <w:noProof/>
                <w:lang w:val="en-AU" w:eastAsia="en-AU"/>
              </w:rPr>
              <w:t>Record Review</w:t>
            </w:r>
          </w:p>
        </w:tc>
        <w:tc>
          <w:tcPr>
            <w:tcW w:w="3058" w:type="dxa"/>
            <w:shd w:val="clear" w:color="auto" w:fill="FFFF00"/>
          </w:tcPr>
          <w:p w14:paraId="3ACC06BB" w14:textId="14E8C947" w:rsidR="00263C47" w:rsidRDefault="00263C47" w:rsidP="00D519A8">
            <w:pPr>
              <w:rPr>
                <w:noProof/>
                <w:lang w:bidi="km-KH"/>
              </w:rPr>
            </w:pPr>
            <w:r>
              <w:rPr>
                <w:b/>
                <w:noProof/>
                <w:lang w:bidi="km-KH"/>
              </w:rPr>
              <w:drawing>
                <wp:inline distT="0" distB="0" distL="0" distR="0" wp14:anchorId="6BD93586" wp14:editId="2745AC73">
                  <wp:extent cx="1250892" cy="2219325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521" cy="2225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3A9C040D" w14:textId="77777777" w:rsidR="00A42E6D" w:rsidRDefault="00263C47" w:rsidP="00A42E6D">
            <w:r>
              <w:t>Each of the Food Records Eating Occasions will</w:t>
            </w:r>
            <w:r w:rsidR="00A42E6D">
              <w:t xml:space="preserve"> be displayed. </w:t>
            </w:r>
          </w:p>
          <w:p w14:paraId="46E9C9FB" w14:textId="04332EEE" w:rsidR="00A42E6D" w:rsidRDefault="00A42E6D" w:rsidP="00A42E6D">
            <w:r>
              <w:t>If there were any</w:t>
            </w:r>
            <w:r w:rsidR="00263C47">
              <w:t xml:space="preserve"> eating occasions which were not captured click "YES" to add a voice-only record</w:t>
            </w:r>
            <w:r>
              <w:t xml:space="preserve">. </w:t>
            </w:r>
          </w:p>
          <w:p w14:paraId="0AE5668B" w14:textId="6F0F6D9C" w:rsidR="00A42E6D" w:rsidRDefault="00A42E6D" w:rsidP="00A42E6D">
            <w:r w:rsidRPr="00A42E6D">
              <w:t>Please briefly describe the</w:t>
            </w:r>
            <w:r w:rsidR="00CF006E">
              <w:t xml:space="preserve"> types and </w:t>
            </w:r>
            <w:r w:rsidR="00CF006E" w:rsidRPr="00A42E6D">
              <w:t xml:space="preserve">approximate amounts </w:t>
            </w:r>
            <w:r w:rsidRPr="00A42E6D">
              <w:t>foods and drinks that you did not take images for at the time of eating</w:t>
            </w:r>
            <w:r w:rsidR="00CF006E">
              <w:t>/drinking</w:t>
            </w:r>
            <w:r>
              <w:t xml:space="preserve">. </w:t>
            </w:r>
          </w:p>
          <w:p w14:paraId="402B18DD" w14:textId="6FED13EF" w:rsidR="00263C47" w:rsidRPr="00263C47" w:rsidRDefault="00263C47" w:rsidP="00A42E6D"/>
        </w:tc>
        <w:tc>
          <w:tcPr>
            <w:tcW w:w="5114" w:type="dxa"/>
            <w:shd w:val="clear" w:color="auto" w:fill="DEEAF6" w:themeFill="accent5" w:themeFillTint="33"/>
          </w:tcPr>
          <w:p w14:paraId="35DD6885" w14:textId="7E7529AD" w:rsidR="00263C47" w:rsidRDefault="00C904EF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commentRangeStart w:id="51"/>
            <w:commentRangeEnd w:id="51"/>
            <w:r>
              <w:rPr>
                <w:rStyle w:val="CommentReference"/>
              </w:rPr>
              <w:commentReference w:id="51"/>
            </w:r>
            <w:r w:rsidR="0085368C">
              <w:rPr>
                <w:rFonts w:ascii="Khmer OS System" w:hAnsi="Khmer OS System" w:cs="Khmer OS System" w:hint="cs"/>
                <w:noProof/>
                <w:cs/>
                <w:lang w:bidi="km-KH"/>
              </w:rPr>
              <w:t>រូបនីមួយៗនៃ</w:t>
            </w:r>
            <w:r w:rsidR="005B3731">
              <w:rPr>
                <w:rFonts w:ascii="Khmer OS System" w:hAnsi="Khmer OS System" w:cs="Khmer OS System" w:hint="cs"/>
                <w:noProof/>
                <w:cs/>
                <w:lang w:bidi="km-KH"/>
              </w:rPr>
              <w:t>ម្ហូប</w:t>
            </w:r>
            <w:r w:rsidR="0085368C">
              <w:rPr>
                <w:rFonts w:ascii="Khmer OS System" w:hAnsi="Khmer OS System" w:cs="Khmer OS System" w:hint="cs"/>
                <w:noProof/>
                <w:cs/>
                <w:lang w:bidi="km-KH"/>
              </w:rPr>
              <w:t>ដែលបានថតនៅពេលបរិភោគ និងចេញមកឲ្យឃើញ។</w:t>
            </w:r>
          </w:p>
          <w:p w14:paraId="5BCDABB9" w14:textId="28D24DAA" w:rsidR="0085368C" w:rsidRDefault="0085368C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ប្រសិនបើមានការបរិភោគណាមួយ</w:t>
            </w:r>
            <w:r w:rsidR="00803E03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ភាគច្រើន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ដែលមិនបានថត សូមចុច “ចាស” ដើម្បីថតដាក់សម្លេង</w:t>
            </w:r>
            <w:r w:rsidR="00803E03">
              <w:rPr>
                <w:rFonts w:ascii="Khmer OS System" w:hAnsi="Khmer OS System" w:cs="Khmer OS System" w:hint="cs"/>
                <w:noProof/>
                <w:cs/>
                <w:lang w:bidi="km-KH"/>
              </w:rPr>
              <w:t>តែ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ម្យ៉ាងប៉</w:t>
            </w:r>
            <w:r w:rsidR="00803E03">
              <w:rPr>
                <w:rFonts w:ascii="Khmer OS System" w:hAnsi="Khmer OS System" w:cs="Khmer OS System" w:hint="cs"/>
                <w:noProof/>
                <w:cs/>
                <w:lang w:bidi="km-KH"/>
              </w:rPr>
              <w:t>ុ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ណ្ណោះ។</w:t>
            </w:r>
          </w:p>
          <w:p w14:paraId="5065A376" w14:textId="75D73308" w:rsidR="0085368C" w:rsidRPr="009E14FE" w:rsidRDefault="0085368C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</w:tc>
      </w:tr>
      <w:tr w:rsidR="00263C47" w14:paraId="2D15023B" w14:textId="77777777" w:rsidTr="002626EE">
        <w:tc>
          <w:tcPr>
            <w:tcW w:w="1615" w:type="dxa"/>
            <w:vMerge/>
            <w:shd w:val="clear" w:color="auto" w:fill="FFFF00"/>
          </w:tcPr>
          <w:p w14:paraId="64C86144" w14:textId="77777777" w:rsidR="00263C47" w:rsidRPr="00DB4066" w:rsidRDefault="00263C47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76485807" w14:textId="4DD529E0" w:rsidR="00263C47" w:rsidRDefault="00263C47" w:rsidP="00D519A8">
            <w:pPr>
              <w:rPr>
                <w:noProof/>
                <w:lang w:bidi="km-KH"/>
              </w:rPr>
            </w:pPr>
            <w:r>
              <w:rPr>
                <w:b/>
                <w:noProof/>
                <w:lang w:bidi="km-KH"/>
              </w:rPr>
              <w:drawing>
                <wp:inline distT="0" distB="0" distL="0" distR="0" wp14:anchorId="605B6F7D" wp14:editId="2ED0E926">
                  <wp:extent cx="1685925" cy="76200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5065EBB8" w14:textId="54987C6F" w:rsidR="00263C47" w:rsidRPr="00263C47" w:rsidRDefault="00263C47" w:rsidP="00D519A8">
            <w:r w:rsidRPr="00263C47">
              <w:t>Click the Microphone and describe any other food items you ate during the day that you did not already capture.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7110D053" w14:textId="1118B56A" w:rsidR="00263C47" w:rsidRPr="009E14FE" w:rsidRDefault="00F87951" w:rsidP="00F8795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សូមចុចលើរូបក្បាលមីក្រូ​ ហើយពិពណ៌នាអំពីមុខម្ហូបផ្សេងៗទៀត ដែលអ្នកបានបរិភោគនៅថ្ងៃនេះ ប៉ុន្តែ</w:t>
            </w:r>
            <w:r w:rsidR="00BF5EB5">
              <w:rPr>
                <w:rFonts w:ascii="Khmer OS System" w:hAnsi="Khmer OS System" w:cs="Khmer OS System" w:hint="cs"/>
                <w:noProof/>
                <w:cs/>
                <w:lang w:bidi="km-KH"/>
              </w:rPr>
              <w:t>ដោយ</w:t>
            </w:r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អ្នកមិនបានថតមុខម្ហូបអាហារទាំងនោះ។ </w:t>
            </w:r>
            <w:commentRangeStart w:id="52"/>
            <w:commentRangeEnd w:id="52"/>
            <w:r>
              <w:rPr>
                <w:rStyle w:val="CommentReference"/>
              </w:rPr>
              <w:commentReference w:id="52"/>
            </w:r>
          </w:p>
        </w:tc>
      </w:tr>
      <w:tr w:rsidR="00263C47" w14:paraId="1C17D9E9" w14:textId="77777777" w:rsidTr="002626EE">
        <w:tc>
          <w:tcPr>
            <w:tcW w:w="1615" w:type="dxa"/>
            <w:vMerge/>
            <w:shd w:val="clear" w:color="auto" w:fill="FFFF00"/>
          </w:tcPr>
          <w:p w14:paraId="70E6A5E9" w14:textId="77777777" w:rsidR="00263C47" w:rsidRPr="00DB4066" w:rsidRDefault="00263C47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B77D075" w14:textId="12901DDC" w:rsidR="00263C47" w:rsidRDefault="00263C47" w:rsidP="00D519A8">
            <w:pPr>
              <w:rPr>
                <w:noProof/>
                <w:lang w:bidi="km-KH"/>
              </w:rPr>
            </w:pPr>
            <w:r w:rsidRPr="00F87951">
              <w:rPr>
                <w:b/>
                <w:noProof/>
                <w:sz w:val="28"/>
                <w:szCs w:val="28"/>
                <w:lang w:bidi="km-KH"/>
              </w:rPr>
              <w:drawing>
                <wp:inline distT="0" distB="0" distL="0" distR="0" wp14:anchorId="3DD631ED" wp14:editId="5D4622FE">
                  <wp:extent cx="1685925" cy="3000375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1E84F93D" w14:textId="7DD8623C" w:rsidR="00263C47" w:rsidRPr="00344D9A" w:rsidRDefault="00263C47" w:rsidP="00D519A8">
            <w:pPr>
              <w:rPr>
                <w:lang w:val="en-AU"/>
              </w:rPr>
            </w:pPr>
            <w:r w:rsidRPr="00263C47">
              <w:rPr>
                <w:lang w:val="en-AU"/>
              </w:rPr>
              <w:t>Click "NO" when finished.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6E5A5FBD" w14:textId="1CC6F6B0" w:rsidR="00263C47" w:rsidRPr="009E14FE" w:rsidRDefault="00F87951" w:rsidP="00640423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bookmarkStart w:id="53" w:name="_GoBack"/>
            <w:r>
              <w:rPr>
                <w:rFonts w:ascii="Khmer OS System" w:hAnsi="Khmer OS System" w:cs="Khmer OS System" w:hint="cs"/>
                <w:noProof/>
                <w:cs/>
                <w:lang w:bidi="km-KH"/>
              </w:rPr>
              <w:t>សូមចុចប៊ូតុង “ទេ”</w:t>
            </w:r>
            <w:r w:rsidR="00640423">
              <w:rPr>
                <w:rFonts w:ascii="Khmer OS System" w:hAnsi="Khmer OS System" w:cs="Khmer OS System" w:hint="cs"/>
                <w:noProof/>
                <w:cs/>
                <w:lang w:bidi="km-KH"/>
              </w:rPr>
              <w:t xml:space="preserve"> នៅពេលអ្នកថតរួចហើយ </w:t>
            </w:r>
            <w:commentRangeStart w:id="54"/>
            <w:commentRangeEnd w:id="54"/>
            <w:r w:rsidR="00C75006">
              <w:rPr>
                <w:rStyle w:val="CommentReference"/>
              </w:rPr>
              <w:commentReference w:id="54"/>
            </w:r>
            <w:bookmarkEnd w:id="53"/>
          </w:p>
        </w:tc>
      </w:tr>
    </w:tbl>
    <w:p w14:paraId="7A0C9E5F" w14:textId="77777777" w:rsidR="0076024A" w:rsidRDefault="0076024A" w:rsidP="0076024A"/>
    <w:sectPr w:rsidR="0076024A" w:rsidSect="00F15E14">
      <w:footerReference w:type="default" r:id="rId74"/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egan Rollo" w:date="2018-06-13T19:43:00Z" w:initials="MR">
    <w:p w14:paraId="64AEE4CB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38BF4CA8" w14:textId="04497F24" w:rsidR="0085368C" w:rsidRDefault="0085368C" w:rsidP="00D17A04">
      <w:pPr>
        <w:pStyle w:val="CommentText"/>
      </w:pPr>
      <w:r>
        <w:t>V1</w:t>
      </w:r>
    </w:p>
  </w:comment>
  <w:comment w:id="1" w:author="Megan Rollo" w:date="2018-06-13T19:43:00Z" w:initials="MR">
    <w:p w14:paraId="40786532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27484CBB" w14:textId="2704E1CC" w:rsidR="0085368C" w:rsidRDefault="0085368C" w:rsidP="00D17A04">
      <w:pPr>
        <w:pStyle w:val="CommentText"/>
      </w:pPr>
      <w:r>
        <w:t>V2</w:t>
      </w:r>
    </w:p>
  </w:comment>
  <w:comment w:id="2" w:author="Megan Rollo" w:date="2018-06-13T19:43:00Z" w:initials="MR">
    <w:p w14:paraId="70D4EBEC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A639275" w14:textId="0373228D" w:rsidR="0085368C" w:rsidRDefault="0085368C" w:rsidP="00D17A04">
      <w:pPr>
        <w:pStyle w:val="CommentText"/>
      </w:pPr>
      <w:r>
        <w:t>V3</w:t>
      </w:r>
    </w:p>
  </w:comment>
  <w:comment w:id="3" w:author="Megan Rollo" w:date="2018-06-13T19:43:00Z" w:initials="MR">
    <w:p w14:paraId="74FCDE8A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09874494" w14:textId="648CCFB2" w:rsidR="0085368C" w:rsidRDefault="0085368C" w:rsidP="00D17A04">
      <w:pPr>
        <w:pStyle w:val="CommentText"/>
      </w:pPr>
      <w:r>
        <w:t>V4</w:t>
      </w:r>
    </w:p>
  </w:comment>
  <w:comment w:id="4" w:author="Megan Rollo" w:date="2018-06-13T19:43:00Z" w:initials="MR">
    <w:p w14:paraId="04305D55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1274C2EC" w14:textId="09127A0C" w:rsidR="0085368C" w:rsidRDefault="0085368C" w:rsidP="00D17A04">
      <w:pPr>
        <w:pStyle w:val="CommentText"/>
      </w:pPr>
      <w:r>
        <w:t>V5</w:t>
      </w:r>
    </w:p>
  </w:comment>
  <w:comment w:id="5" w:author="Megan Rollo" w:date="2018-06-13T19:43:00Z" w:initials="MR">
    <w:p w14:paraId="33A49135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0ABAFB69" w14:textId="26C8EC92" w:rsidR="0085368C" w:rsidRDefault="0085368C" w:rsidP="00D17A04">
      <w:pPr>
        <w:pStyle w:val="CommentText"/>
      </w:pPr>
      <w:r>
        <w:t>V6</w:t>
      </w:r>
    </w:p>
  </w:comment>
  <w:comment w:id="6" w:author="Megan Rollo" w:date="2018-06-13T19:44:00Z" w:initials="MR">
    <w:p w14:paraId="75935AE8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C3169A8" w14:textId="5C70B2D7" w:rsidR="0085368C" w:rsidRDefault="0085368C" w:rsidP="00D17A04">
      <w:pPr>
        <w:pStyle w:val="CommentText"/>
      </w:pPr>
      <w:r>
        <w:t>V7</w:t>
      </w:r>
    </w:p>
  </w:comment>
  <w:comment w:id="7" w:author="Megan Rollo" w:date="2018-06-13T19:44:00Z" w:initials="MR">
    <w:p w14:paraId="1B07A94E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0BE9FF5" w14:textId="62525B90" w:rsidR="0085368C" w:rsidRDefault="0085368C" w:rsidP="00D17A04">
      <w:pPr>
        <w:pStyle w:val="CommentText"/>
      </w:pPr>
      <w:r>
        <w:t>V8</w:t>
      </w:r>
    </w:p>
  </w:comment>
  <w:comment w:id="8" w:author="Megan Rollo" w:date="2018-06-13T19:44:00Z" w:initials="MR">
    <w:p w14:paraId="3588D640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7CE66306" w14:textId="4264D23E" w:rsidR="0085368C" w:rsidRDefault="0085368C" w:rsidP="00D17A04">
      <w:pPr>
        <w:pStyle w:val="CommentText"/>
      </w:pPr>
      <w:r>
        <w:t>V9</w:t>
      </w:r>
    </w:p>
  </w:comment>
  <w:comment w:id="9" w:author="Megan Rollo" w:date="2018-06-13T19:44:00Z" w:initials="MR">
    <w:p w14:paraId="063ECEE1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2DC00C67" w14:textId="795F4300" w:rsidR="0085368C" w:rsidRDefault="0085368C" w:rsidP="00D17A04">
      <w:pPr>
        <w:pStyle w:val="CommentText"/>
      </w:pPr>
      <w:r>
        <w:t>V10</w:t>
      </w:r>
    </w:p>
  </w:comment>
  <w:comment w:id="10" w:author="Megan Rollo" w:date="2018-06-13T19:45:00Z" w:initials="MR">
    <w:p w14:paraId="4AB3ABF0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1EB45FE8" w14:textId="4335DB2C" w:rsidR="0085368C" w:rsidRDefault="0085368C" w:rsidP="00D17A04">
      <w:pPr>
        <w:pStyle w:val="CommentText"/>
      </w:pPr>
      <w:r>
        <w:t>V11</w:t>
      </w:r>
    </w:p>
  </w:comment>
  <w:comment w:id="11" w:author="Megan Rollo" w:date="2018-06-13T19:45:00Z" w:initials="MR">
    <w:p w14:paraId="18BB702A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06539DC3" w14:textId="5733E70F" w:rsidR="0085368C" w:rsidRDefault="0085368C" w:rsidP="00D17A04">
      <w:pPr>
        <w:pStyle w:val="CommentText"/>
      </w:pPr>
      <w:r>
        <w:t>V12</w:t>
      </w:r>
    </w:p>
  </w:comment>
  <w:comment w:id="12" w:author="Megan Rollo" w:date="2018-06-13T19:45:00Z" w:initials="MR">
    <w:p w14:paraId="0F3227D2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EB0C3E3" w14:textId="029512C7" w:rsidR="0085368C" w:rsidRDefault="0085368C" w:rsidP="00D17A04">
      <w:pPr>
        <w:pStyle w:val="CommentText"/>
      </w:pPr>
      <w:r>
        <w:t>V13</w:t>
      </w:r>
    </w:p>
  </w:comment>
  <w:comment w:id="13" w:author="Megan Rollo [2]" w:date="2019-03-04T10:03:00Z" w:initials="MR">
    <w:p w14:paraId="64950133" w14:textId="77777777" w:rsidR="00BF5EB5" w:rsidRDefault="00BF5EB5" w:rsidP="00BF5EB5">
      <w:pPr>
        <w:pStyle w:val="CommentText"/>
      </w:pPr>
      <w:r>
        <w:rPr>
          <w:rStyle w:val="CommentReference"/>
        </w:rPr>
        <w:annotationRef/>
      </w:r>
      <w:r w:rsidRPr="00C904EF">
        <w:rPr>
          <w:highlight w:val="cyan"/>
        </w:rPr>
        <w:t>File name for saving voice recording: V46</w:t>
      </w:r>
    </w:p>
  </w:comment>
  <w:comment w:id="14" w:author="Josh" w:date="2019-03-08T14:31:00Z" w:initials="J">
    <w:p w14:paraId="26392D71" w14:textId="599E77DA" w:rsidR="00AB6866" w:rsidRDefault="00AB6866">
      <w:pPr>
        <w:pStyle w:val="CommentText"/>
      </w:pPr>
      <w:r>
        <w:rPr>
          <w:rStyle w:val="CommentReference"/>
        </w:rPr>
        <w:annotationRef/>
      </w:r>
      <w:r>
        <w:t>V47</w:t>
      </w:r>
    </w:p>
  </w:comment>
  <w:comment w:id="15" w:author="Megan Rollo" w:date="2018-06-13T19:45:00Z" w:initials="MR">
    <w:p w14:paraId="605AA3F5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7D82F626" w14:textId="2CB69C39" w:rsidR="0085368C" w:rsidRDefault="0085368C" w:rsidP="00D17A04">
      <w:pPr>
        <w:pStyle w:val="CommentText"/>
      </w:pPr>
      <w:r>
        <w:t>V14</w:t>
      </w:r>
    </w:p>
  </w:comment>
  <w:comment w:id="16" w:author="Megan Rollo" w:date="2018-06-13T19:45:00Z" w:initials="MR">
    <w:p w14:paraId="6B9AB426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568FFDF8" w14:textId="1BE48082" w:rsidR="0085368C" w:rsidRDefault="0085368C" w:rsidP="00D17A04">
      <w:pPr>
        <w:pStyle w:val="CommentText"/>
      </w:pPr>
      <w:r>
        <w:t>V15</w:t>
      </w:r>
    </w:p>
  </w:comment>
  <w:comment w:id="17" w:author="Megan Rollo" w:date="2018-06-13T19:45:00Z" w:initials="MR">
    <w:p w14:paraId="767DA248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31DCCFF2" w14:textId="4F2B3ED6" w:rsidR="0085368C" w:rsidRDefault="0085368C" w:rsidP="00D17A04">
      <w:pPr>
        <w:pStyle w:val="CommentText"/>
      </w:pPr>
      <w:r>
        <w:t>V16</w:t>
      </w:r>
    </w:p>
  </w:comment>
  <w:comment w:id="18" w:author="Megan Rollo" w:date="2018-06-13T19:46:00Z" w:initials="MR">
    <w:p w14:paraId="7412985C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3E42B60" w14:textId="1042E9FF" w:rsidR="0085368C" w:rsidRDefault="0085368C" w:rsidP="00D17A04">
      <w:pPr>
        <w:pStyle w:val="CommentText"/>
      </w:pPr>
      <w:r>
        <w:t>V17</w:t>
      </w:r>
    </w:p>
  </w:comment>
  <w:comment w:id="19" w:author="Megan Rollo [2]" w:date="2019-03-04T10:13:00Z" w:initials="MR">
    <w:p w14:paraId="6543FE76" w14:textId="77777777" w:rsidR="0085368C" w:rsidRPr="00F50852" w:rsidRDefault="0085368C" w:rsidP="00C75006">
      <w:pPr>
        <w:pStyle w:val="CommentText"/>
        <w:rPr>
          <w:highlight w:val="cyan"/>
        </w:rPr>
      </w:pPr>
      <w:r>
        <w:rPr>
          <w:rStyle w:val="CommentReference"/>
        </w:rPr>
        <w:annotationRef/>
      </w:r>
      <w:r w:rsidRPr="00F50852">
        <w:rPr>
          <w:highlight w:val="cyan"/>
        </w:rPr>
        <w:t>File name for saving voice recording:</w:t>
      </w:r>
    </w:p>
    <w:p w14:paraId="1DDD1BB7" w14:textId="6C461B91" w:rsidR="0085368C" w:rsidRDefault="0085368C" w:rsidP="00C75006">
      <w:pPr>
        <w:pStyle w:val="CommentText"/>
      </w:pPr>
      <w:r w:rsidRPr="00F50852">
        <w:rPr>
          <w:highlight w:val="cyan"/>
        </w:rPr>
        <w:t>V48</w:t>
      </w:r>
    </w:p>
  </w:comment>
  <w:comment w:id="20" w:author="Megan Rollo [2]" w:date="2019-03-04T10:13:00Z" w:initials="MR">
    <w:p w14:paraId="048DF713" w14:textId="77777777" w:rsidR="0085368C" w:rsidRPr="00C75006" w:rsidRDefault="0085368C" w:rsidP="00BE6631">
      <w:pPr>
        <w:pStyle w:val="CommentText"/>
        <w:rPr>
          <w:highlight w:val="cyan"/>
        </w:rPr>
      </w:pPr>
      <w:r>
        <w:rPr>
          <w:rStyle w:val="CommentReference"/>
        </w:rPr>
        <w:annotationRef/>
      </w:r>
      <w:r w:rsidRPr="00C75006">
        <w:rPr>
          <w:highlight w:val="cyan"/>
        </w:rPr>
        <w:t>File name for saving voice recording:</w:t>
      </w:r>
    </w:p>
    <w:p w14:paraId="554C4C79" w14:textId="7A58BCF8" w:rsidR="0085368C" w:rsidRDefault="0085368C" w:rsidP="00BE6631">
      <w:pPr>
        <w:pStyle w:val="CommentText"/>
      </w:pPr>
      <w:r w:rsidRPr="00BE6631">
        <w:rPr>
          <w:highlight w:val="cyan"/>
        </w:rPr>
        <w:t>V</w:t>
      </w:r>
      <w:r>
        <w:rPr>
          <w:highlight w:val="cyan"/>
        </w:rPr>
        <w:t>49</w:t>
      </w:r>
    </w:p>
  </w:comment>
  <w:comment w:id="21" w:author="Megan Rollo" w:date="2018-06-13T19:46:00Z" w:initials="MR">
    <w:p w14:paraId="43957841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827F935" w14:textId="4645C0CC" w:rsidR="0085368C" w:rsidRDefault="0085368C" w:rsidP="00D17A04">
      <w:pPr>
        <w:pStyle w:val="CommentText"/>
      </w:pPr>
      <w:r>
        <w:t>V19</w:t>
      </w:r>
    </w:p>
  </w:comment>
  <w:comment w:id="22" w:author="Megan Rollo" w:date="2018-06-13T19:46:00Z" w:initials="MR">
    <w:p w14:paraId="519885B1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0830DC4" w14:textId="4C28CC17" w:rsidR="0085368C" w:rsidRDefault="0085368C" w:rsidP="00D17A04">
      <w:pPr>
        <w:pStyle w:val="CommentText"/>
      </w:pPr>
      <w:r>
        <w:t>V20</w:t>
      </w:r>
    </w:p>
  </w:comment>
  <w:comment w:id="23" w:author="Megan Rollo" w:date="2018-06-13T19:46:00Z" w:initials="MR">
    <w:p w14:paraId="3E0AA75E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0AD224B9" w14:textId="70EF1D6B" w:rsidR="0085368C" w:rsidRDefault="0085368C" w:rsidP="00D17A04">
      <w:pPr>
        <w:pStyle w:val="CommentText"/>
      </w:pPr>
      <w:r>
        <w:t>V21</w:t>
      </w:r>
    </w:p>
  </w:comment>
  <w:comment w:id="24" w:author="Megan Rollo" w:date="2018-06-13T19:46:00Z" w:initials="MR">
    <w:p w14:paraId="737EB2DF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0D2364BC" w14:textId="45BF777E" w:rsidR="0085368C" w:rsidRDefault="0085368C" w:rsidP="00D17A04">
      <w:pPr>
        <w:pStyle w:val="CommentText"/>
      </w:pPr>
      <w:r>
        <w:t>V22</w:t>
      </w:r>
    </w:p>
  </w:comment>
  <w:comment w:id="25" w:author="Megan Rollo" w:date="2018-06-13T19:47:00Z" w:initials="MR">
    <w:p w14:paraId="1DC4D658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F2D5F2E" w14:textId="04A6A71E" w:rsidR="0085368C" w:rsidRDefault="0085368C" w:rsidP="00D17A04">
      <w:pPr>
        <w:pStyle w:val="CommentText"/>
      </w:pPr>
      <w:r>
        <w:t>V23</w:t>
      </w:r>
    </w:p>
  </w:comment>
  <w:comment w:id="26" w:author="Megan Rollo" w:date="2018-06-13T19:47:00Z" w:initials="MR">
    <w:p w14:paraId="7D561817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513028D2" w14:textId="4C90037A" w:rsidR="0085368C" w:rsidRDefault="0085368C" w:rsidP="00D17A04">
      <w:pPr>
        <w:pStyle w:val="CommentText"/>
      </w:pPr>
      <w:r>
        <w:t>V24</w:t>
      </w:r>
    </w:p>
  </w:comment>
  <w:comment w:id="27" w:author="Megan Rollo" w:date="2018-06-13T19:47:00Z" w:initials="MR">
    <w:p w14:paraId="44EBB7F0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292D7862" w14:textId="4F216EA9" w:rsidR="0085368C" w:rsidRDefault="0085368C" w:rsidP="00D17A04">
      <w:pPr>
        <w:pStyle w:val="CommentText"/>
      </w:pPr>
      <w:r>
        <w:t>V25</w:t>
      </w:r>
    </w:p>
  </w:comment>
  <w:comment w:id="28" w:author="Megan Rollo" w:date="2018-06-13T19:47:00Z" w:initials="MR">
    <w:p w14:paraId="3525F059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75AD7E9A" w14:textId="15C18CEF" w:rsidR="0085368C" w:rsidRDefault="0085368C" w:rsidP="00D17A04">
      <w:pPr>
        <w:pStyle w:val="CommentText"/>
      </w:pPr>
      <w:r>
        <w:t>V26</w:t>
      </w:r>
    </w:p>
  </w:comment>
  <w:comment w:id="29" w:author="Megan Rollo" w:date="2018-06-13T19:47:00Z" w:initials="MR">
    <w:p w14:paraId="3561E5BA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7620A2F1" w14:textId="185A49ED" w:rsidR="0085368C" w:rsidRDefault="0085368C" w:rsidP="00D17A04">
      <w:pPr>
        <w:pStyle w:val="CommentText"/>
      </w:pPr>
      <w:r>
        <w:t>V27</w:t>
      </w:r>
    </w:p>
  </w:comment>
  <w:comment w:id="30" w:author="Megan Rollo" w:date="2018-06-14T11:25:00Z" w:initials="MR">
    <w:p w14:paraId="58EDD8A3" w14:textId="77777777" w:rsidR="0085368C" w:rsidRDefault="0085368C" w:rsidP="00535CA3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379CD5AF" w14:textId="77777777" w:rsidR="0085368C" w:rsidRDefault="0085368C" w:rsidP="00535CA3">
      <w:pPr>
        <w:pStyle w:val="CommentText"/>
      </w:pPr>
      <w:r>
        <w:t>V28</w:t>
      </w:r>
    </w:p>
  </w:comment>
  <w:comment w:id="31" w:author="Megan Rollo" w:date="2018-06-13T19:47:00Z" w:initials="MR">
    <w:p w14:paraId="6BD64B9C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779F5D83" w14:textId="77564B4A" w:rsidR="0085368C" w:rsidRDefault="0085368C" w:rsidP="00D17A04">
      <w:pPr>
        <w:pStyle w:val="CommentText"/>
      </w:pPr>
      <w:r>
        <w:t>V29</w:t>
      </w:r>
    </w:p>
  </w:comment>
  <w:comment w:id="32" w:author="Megan Rollo" w:date="2018-06-13T19:48:00Z" w:initials="MR">
    <w:p w14:paraId="22F583F2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861545D" w14:textId="0889DB5B" w:rsidR="0085368C" w:rsidRDefault="0085368C" w:rsidP="00D17A04">
      <w:pPr>
        <w:pStyle w:val="CommentText"/>
      </w:pPr>
      <w:r>
        <w:t>V30</w:t>
      </w:r>
    </w:p>
  </w:comment>
  <w:comment w:id="33" w:author="Megan Rollo" w:date="2018-06-13T19:48:00Z" w:initials="MR">
    <w:p w14:paraId="6AC9437D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395BF326" w14:textId="736D7AE4" w:rsidR="0085368C" w:rsidRDefault="0085368C" w:rsidP="00D17A04">
      <w:pPr>
        <w:pStyle w:val="CommentText"/>
      </w:pPr>
      <w:r>
        <w:t>V31</w:t>
      </w:r>
    </w:p>
  </w:comment>
  <w:comment w:id="34" w:author="Megan Rollo" w:date="2018-06-13T19:48:00Z" w:initials="MR">
    <w:p w14:paraId="46835D45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C077A15" w14:textId="067314FA" w:rsidR="0085368C" w:rsidRDefault="0085368C" w:rsidP="00D17A04">
      <w:pPr>
        <w:pStyle w:val="CommentText"/>
      </w:pPr>
      <w:r>
        <w:t>V32</w:t>
      </w:r>
    </w:p>
  </w:comment>
  <w:comment w:id="35" w:author="Megan Rollo" w:date="2018-06-13T19:48:00Z" w:initials="MR">
    <w:p w14:paraId="02E0D2BE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8BAE05C" w14:textId="0195E320" w:rsidR="0085368C" w:rsidRDefault="0085368C" w:rsidP="00D17A04">
      <w:pPr>
        <w:pStyle w:val="CommentText"/>
      </w:pPr>
      <w:r>
        <w:t>V33</w:t>
      </w:r>
    </w:p>
  </w:comment>
  <w:comment w:id="37" w:author="Megan Rollo [2]" w:date="2019-03-04T10:57:00Z" w:initials="MR">
    <w:p w14:paraId="47B55057" w14:textId="77777777" w:rsidR="0085368C" w:rsidRPr="003D4E13" w:rsidRDefault="0085368C">
      <w:pPr>
        <w:pStyle w:val="CommentText"/>
        <w:rPr>
          <w:highlight w:val="cyan"/>
        </w:rPr>
      </w:pPr>
      <w:r>
        <w:rPr>
          <w:rStyle w:val="CommentReference"/>
        </w:rPr>
        <w:annotationRef/>
      </w:r>
      <w:r w:rsidRPr="003D4E13">
        <w:rPr>
          <w:highlight w:val="cyan"/>
        </w:rPr>
        <w:t xml:space="preserve">File name for voice recording: </w:t>
      </w:r>
    </w:p>
    <w:p w14:paraId="2403396C" w14:textId="59E2A0FD" w:rsidR="0085368C" w:rsidRDefault="0085368C">
      <w:pPr>
        <w:pStyle w:val="CommentText"/>
      </w:pPr>
      <w:r w:rsidRPr="003D4E13">
        <w:rPr>
          <w:highlight w:val="cyan"/>
        </w:rPr>
        <w:t>V5</w:t>
      </w:r>
      <w:r>
        <w:rPr>
          <w:highlight w:val="cyan"/>
        </w:rPr>
        <w:t>0</w:t>
      </w:r>
    </w:p>
  </w:comment>
  <w:comment w:id="39" w:author="Megan Rollo" w:date="2018-06-13T19:49:00Z" w:initials="MR">
    <w:p w14:paraId="50B77834" w14:textId="77777777" w:rsidR="0085368C" w:rsidRPr="003D4E13" w:rsidRDefault="0085368C" w:rsidP="00D17A04">
      <w:pPr>
        <w:pStyle w:val="CommentText"/>
        <w:rPr>
          <w:highlight w:val="cyan"/>
        </w:rPr>
      </w:pPr>
      <w:r>
        <w:rPr>
          <w:rStyle w:val="CommentReference"/>
        </w:rPr>
        <w:annotationRef/>
      </w:r>
      <w:r w:rsidRPr="003D4E13">
        <w:rPr>
          <w:highlight w:val="cyan"/>
        </w:rPr>
        <w:t>File name for saving voice recording:</w:t>
      </w:r>
    </w:p>
    <w:p w14:paraId="73995E30" w14:textId="43D27AE5" w:rsidR="0085368C" w:rsidRDefault="0085368C" w:rsidP="00D17A04">
      <w:pPr>
        <w:pStyle w:val="CommentText"/>
      </w:pPr>
      <w:r w:rsidRPr="003D4E13">
        <w:rPr>
          <w:highlight w:val="cyan"/>
        </w:rPr>
        <w:t>V5</w:t>
      </w:r>
      <w:r>
        <w:rPr>
          <w:highlight w:val="cyan"/>
        </w:rPr>
        <w:t>1</w:t>
      </w:r>
    </w:p>
  </w:comment>
  <w:comment w:id="40" w:author="Megan Rollo" w:date="2018-06-13T19:49:00Z" w:initials="MR">
    <w:p w14:paraId="302F3307" w14:textId="77777777" w:rsidR="0085368C" w:rsidRPr="00236C14" w:rsidRDefault="0085368C" w:rsidP="00D17A04">
      <w:pPr>
        <w:pStyle w:val="CommentText"/>
        <w:rPr>
          <w:highlight w:val="cyan"/>
        </w:rPr>
      </w:pPr>
      <w:r>
        <w:rPr>
          <w:rStyle w:val="CommentReference"/>
        </w:rPr>
        <w:annotationRef/>
      </w:r>
      <w:r w:rsidRPr="00236C14">
        <w:rPr>
          <w:highlight w:val="cyan"/>
        </w:rPr>
        <w:t>File name for saving voice recording:</w:t>
      </w:r>
    </w:p>
    <w:p w14:paraId="4417AC51" w14:textId="3CCEEB6A" w:rsidR="0085368C" w:rsidRDefault="0085368C" w:rsidP="00D17A04">
      <w:pPr>
        <w:pStyle w:val="CommentText"/>
      </w:pPr>
      <w:r w:rsidRPr="00236C14">
        <w:rPr>
          <w:highlight w:val="cyan"/>
        </w:rPr>
        <w:t>V5</w:t>
      </w:r>
      <w:r>
        <w:rPr>
          <w:highlight w:val="cyan"/>
        </w:rPr>
        <w:t>2</w:t>
      </w:r>
    </w:p>
  </w:comment>
  <w:comment w:id="41" w:author="Megan Rollo" w:date="2018-06-13T19:50:00Z" w:initials="MR">
    <w:p w14:paraId="19045FCF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3C02AA6" w14:textId="4D2E7EF1" w:rsidR="0085368C" w:rsidRDefault="0085368C" w:rsidP="00D17A04">
      <w:pPr>
        <w:pStyle w:val="CommentText"/>
      </w:pPr>
      <w:r>
        <w:t>V37</w:t>
      </w:r>
    </w:p>
  </w:comment>
  <w:comment w:id="42" w:author="Megan Rollo" w:date="2018-06-13T19:50:00Z" w:initials="MR">
    <w:p w14:paraId="713B6B0D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37348A0F" w14:textId="730A4E3F" w:rsidR="0085368C" w:rsidRDefault="0085368C" w:rsidP="00D17A04">
      <w:pPr>
        <w:pStyle w:val="CommentText"/>
      </w:pPr>
      <w:r>
        <w:t>V38</w:t>
      </w:r>
    </w:p>
  </w:comment>
  <w:comment w:id="43" w:author="Megan Rollo" w:date="2018-06-13T19:50:00Z" w:initials="MR">
    <w:p w14:paraId="595B28F0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11F07EF8" w14:textId="6F36FC7C" w:rsidR="0085368C" w:rsidRDefault="0085368C" w:rsidP="00D17A04">
      <w:pPr>
        <w:pStyle w:val="CommentText"/>
      </w:pPr>
      <w:r>
        <w:t>V39</w:t>
      </w:r>
    </w:p>
  </w:comment>
  <w:comment w:id="44" w:author="Megan Rollo" w:date="2018-06-13T19:50:00Z" w:initials="MR">
    <w:p w14:paraId="10E5DA0B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40B69EA6" w14:textId="0C0D60BB" w:rsidR="0085368C" w:rsidRDefault="0085368C" w:rsidP="00D17A04">
      <w:pPr>
        <w:pStyle w:val="CommentText"/>
      </w:pPr>
      <w:r>
        <w:t>V40</w:t>
      </w:r>
    </w:p>
  </w:comment>
  <w:comment w:id="46" w:author="Megan Rollo" w:date="2018-06-13T19:50:00Z" w:initials="MR">
    <w:p w14:paraId="02963CAD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1182EBC7" w14:textId="68D1EB28" w:rsidR="0085368C" w:rsidRDefault="0085368C" w:rsidP="00D17A04">
      <w:pPr>
        <w:pStyle w:val="CommentText"/>
      </w:pPr>
      <w:r>
        <w:t>V42</w:t>
      </w:r>
    </w:p>
  </w:comment>
  <w:comment w:id="47" w:author="Megan Rollo" w:date="2018-06-13T19:51:00Z" w:initials="MR">
    <w:p w14:paraId="19765FF4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26C204A0" w14:textId="3B5E57D6" w:rsidR="0085368C" w:rsidRDefault="0085368C" w:rsidP="00D17A04">
      <w:pPr>
        <w:pStyle w:val="CommentText"/>
      </w:pPr>
      <w:r>
        <w:t>V43</w:t>
      </w:r>
    </w:p>
  </w:comment>
  <w:comment w:id="48" w:author="Megan Rollo" w:date="2018-06-13T19:51:00Z" w:initials="MR">
    <w:p w14:paraId="74A30F1B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6966D485" w14:textId="1ACFE216" w:rsidR="0085368C" w:rsidRDefault="0085368C" w:rsidP="00D17A04">
      <w:pPr>
        <w:pStyle w:val="CommentText"/>
      </w:pPr>
      <w:r>
        <w:t>V44</w:t>
      </w:r>
    </w:p>
  </w:comment>
  <w:comment w:id="49" w:author="Megan Rollo" w:date="2018-06-13T19:51:00Z" w:initials="MR">
    <w:p w14:paraId="3F861625" w14:textId="77777777" w:rsidR="0085368C" w:rsidRDefault="0085368C" w:rsidP="00D17A04">
      <w:pPr>
        <w:pStyle w:val="CommentText"/>
      </w:pPr>
      <w:r>
        <w:rPr>
          <w:rStyle w:val="CommentReference"/>
        </w:rPr>
        <w:annotationRef/>
      </w:r>
      <w:r>
        <w:t>File name for saving voice recording:</w:t>
      </w:r>
    </w:p>
    <w:p w14:paraId="1188C286" w14:textId="575DE73D" w:rsidR="0085368C" w:rsidRDefault="0085368C" w:rsidP="00D17A04">
      <w:pPr>
        <w:pStyle w:val="CommentText"/>
      </w:pPr>
      <w:r>
        <w:t>V45</w:t>
      </w:r>
    </w:p>
  </w:comment>
  <w:comment w:id="50" w:author="User" w:date="2019-03-06T16:27:00Z" w:initials="U">
    <w:p w14:paraId="64DB4873" w14:textId="4B775465" w:rsidR="0085368C" w:rsidRDefault="0085368C">
      <w:pPr>
        <w:pStyle w:val="CommentText"/>
      </w:pPr>
      <w:r>
        <w:rPr>
          <w:rStyle w:val="CommentReference"/>
        </w:rPr>
        <w:annotationRef/>
      </w:r>
    </w:p>
  </w:comment>
  <w:comment w:id="51" w:author="Megan Rollo [2]" w:date="2019-03-04T10:03:00Z" w:initials="MR">
    <w:p w14:paraId="79676D55" w14:textId="1F0D47E2" w:rsidR="0085368C" w:rsidRDefault="0085368C" w:rsidP="00C904EF">
      <w:pPr>
        <w:pStyle w:val="CommentText"/>
      </w:pPr>
      <w:r>
        <w:rPr>
          <w:rStyle w:val="CommentReference"/>
        </w:rPr>
        <w:annotationRef/>
      </w:r>
      <w:r w:rsidRPr="00C904EF">
        <w:rPr>
          <w:highlight w:val="cyan"/>
        </w:rPr>
        <w:t>File name for saving voice recording: V</w:t>
      </w:r>
      <w:r>
        <w:rPr>
          <w:highlight w:val="cyan"/>
        </w:rPr>
        <w:t>53</w:t>
      </w:r>
    </w:p>
  </w:comment>
  <w:comment w:id="52" w:author="Megan Rollo [2]" w:date="2019-03-04T10:03:00Z" w:initials="MR">
    <w:p w14:paraId="27D467DA" w14:textId="77777777" w:rsidR="00F87951" w:rsidRDefault="00F87951" w:rsidP="00F87951">
      <w:pPr>
        <w:pStyle w:val="CommentText"/>
      </w:pPr>
      <w:r>
        <w:rPr>
          <w:rStyle w:val="CommentReference"/>
        </w:rPr>
        <w:annotationRef/>
      </w:r>
      <w:r w:rsidRPr="00C904EF">
        <w:rPr>
          <w:highlight w:val="cyan"/>
        </w:rPr>
        <w:t xml:space="preserve">File name for saving voice </w:t>
      </w:r>
      <w:r w:rsidRPr="00F50852">
        <w:rPr>
          <w:highlight w:val="cyan"/>
        </w:rPr>
        <w:t>recording: V54</w:t>
      </w:r>
    </w:p>
  </w:comment>
  <w:comment w:id="54" w:author="Megan Rollo [2]" w:date="2019-03-04T10:03:00Z" w:initials="MR">
    <w:p w14:paraId="290477E9" w14:textId="02AE7925" w:rsidR="0085368C" w:rsidRDefault="0085368C" w:rsidP="00C75006">
      <w:pPr>
        <w:pStyle w:val="CommentText"/>
      </w:pPr>
      <w:r>
        <w:rPr>
          <w:rStyle w:val="CommentReference"/>
        </w:rPr>
        <w:annotationRef/>
      </w:r>
      <w:r w:rsidRPr="00C904EF">
        <w:rPr>
          <w:highlight w:val="cyan"/>
        </w:rPr>
        <w:t>File name for saving voice recording: V</w:t>
      </w:r>
      <w:r>
        <w:rPr>
          <w:highlight w:val="cyan"/>
        </w:rPr>
        <w:t>55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8BF4CA8" w15:done="1"/>
  <w15:commentEx w15:paraId="27484CBB" w15:done="0"/>
  <w15:commentEx w15:paraId="4A639275" w15:done="0"/>
  <w15:commentEx w15:paraId="09874494" w15:done="0"/>
  <w15:commentEx w15:paraId="1274C2EC" w15:done="0"/>
  <w15:commentEx w15:paraId="0ABAFB69" w15:done="0"/>
  <w15:commentEx w15:paraId="6C3169A8" w15:done="0"/>
  <w15:commentEx w15:paraId="60BE9FF5" w15:done="0"/>
  <w15:commentEx w15:paraId="7CE66306" w15:done="0"/>
  <w15:commentEx w15:paraId="2DC00C67" w15:done="0"/>
  <w15:commentEx w15:paraId="1EB45FE8" w15:done="0"/>
  <w15:commentEx w15:paraId="06539DC3" w15:done="0"/>
  <w15:commentEx w15:paraId="4EB0C3E3" w15:done="0"/>
  <w15:commentEx w15:paraId="64950133" w15:done="0"/>
  <w15:commentEx w15:paraId="26392D71" w15:done="0"/>
  <w15:commentEx w15:paraId="7D82F626" w15:done="0"/>
  <w15:commentEx w15:paraId="568FFDF8" w15:done="0"/>
  <w15:commentEx w15:paraId="31DCCFF2" w15:done="0"/>
  <w15:commentEx w15:paraId="43E42B60" w15:done="0"/>
  <w15:commentEx w15:paraId="1DDD1BB7" w15:done="0"/>
  <w15:commentEx w15:paraId="554C4C79" w15:done="0"/>
  <w15:commentEx w15:paraId="6827F935" w15:done="0"/>
  <w15:commentEx w15:paraId="60830DC4" w15:done="0"/>
  <w15:commentEx w15:paraId="0AD224B9" w15:done="0"/>
  <w15:commentEx w15:paraId="0D2364BC" w15:done="0"/>
  <w15:commentEx w15:paraId="6F2D5F2E" w15:done="0"/>
  <w15:commentEx w15:paraId="513028D2" w15:done="0"/>
  <w15:commentEx w15:paraId="292D7862" w15:done="0"/>
  <w15:commentEx w15:paraId="75AD7E9A" w15:done="0"/>
  <w15:commentEx w15:paraId="7620A2F1" w15:done="0"/>
  <w15:commentEx w15:paraId="379CD5AF" w15:done="0"/>
  <w15:commentEx w15:paraId="779F5D83" w15:done="0"/>
  <w15:commentEx w15:paraId="4861545D" w15:done="0"/>
  <w15:commentEx w15:paraId="395BF326" w15:done="0"/>
  <w15:commentEx w15:paraId="6C077A15" w15:done="0"/>
  <w15:commentEx w15:paraId="68BAE05C" w15:done="0"/>
  <w15:commentEx w15:paraId="2403396C" w15:done="0"/>
  <w15:commentEx w15:paraId="73995E30" w15:done="0"/>
  <w15:commentEx w15:paraId="4417AC51" w15:done="0"/>
  <w15:commentEx w15:paraId="43C02AA6" w15:done="1"/>
  <w15:commentEx w15:paraId="37348A0F" w15:done="1"/>
  <w15:commentEx w15:paraId="11F07EF8" w15:done="1"/>
  <w15:commentEx w15:paraId="40B69EA6" w15:done="1"/>
  <w15:commentEx w15:paraId="1182EBC7" w15:done="0"/>
  <w15:commentEx w15:paraId="26C204A0" w15:done="0"/>
  <w15:commentEx w15:paraId="6966D485" w15:done="0"/>
  <w15:commentEx w15:paraId="1188C286" w15:done="1"/>
  <w15:commentEx w15:paraId="64DB4873" w15:paraIdParent="1188C286" w15:done="0"/>
  <w15:commentEx w15:paraId="79676D55" w15:done="0"/>
  <w15:commentEx w15:paraId="27D467DA" w15:done="0"/>
  <w15:commentEx w15:paraId="290477E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8BF4CA8" w16cid:durableId="201E9962"/>
  <w16cid:commentId w16cid:paraId="27484CBB" w16cid:durableId="201E9963"/>
  <w16cid:commentId w16cid:paraId="4A639275" w16cid:durableId="201E9964"/>
  <w16cid:commentId w16cid:paraId="09874494" w16cid:durableId="201E9965"/>
  <w16cid:commentId w16cid:paraId="1274C2EC" w16cid:durableId="201E9966"/>
  <w16cid:commentId w16cid:paraId="0ABAFB69" w16cid:durableId="201E9967"/>
  <w16cid:commentId w16cid:paraId="6C3169A8" w16cid:durableId="201E9968"/>
  <w16cid:commentId w16cid:paraId="60BE9FF5" w16cid:durableId="201E9969"/>
  <w16cid:commentId w16cid:paraId="7CE66306" w16cid:durableId="201E996A"/>
  <w16cid:commentId w16cid:paraId="2DC00C67" w16cid:durableId="201E996B"/>
  <w16cid:commentId w16cid:paraId="1EB45FE8" w16cid:durableId="201E996C"/>
  <w16cid:commentId w16cid:paraId="06539DC3" w16cid:durableId="201E996D"/>
  <w16cid:commentId w16cid:paraId="4EB0C3E3" w16cid:durableId="201E996E"/>
  <w16cid:commentId w16cid:paraId="64950133" w16cid:durableId="202CFB50"/>
  <w16cid:commentId w16cid:paraId="26392D71" w16cid:durableId="202CFB75"/>
  <w16cid:commentId w16cid:paraId="7D82F626" w16cid:durableId="201E996F"/>
  <w16cid:commentId w16cid:paraId="568FFDF8" w16cid:durableId="201E9970"/>
  <w16cid:commentId w16cid:paraId="31DCCFF2" w16cid:durableId="201E9971"/>
  <w16cid:commentId w16cid:paraId="43E42B60" w16cid:durableId="201E9972"/>
  <w16cid:commentId w16cid:paraId="1DDD1BB7" w16cid:durableId="202CFB55"/>
  <w16cid:commentId w16cid:paraId="554C4C79" w16cid:durableId="202CFB56"/>
  <w16cid:commentId w16cid:paraId="6827F935" w16cid:durableId="201E9974"/>
  <w16cid:commentId w16cid:paraId="60830DC4" w16cid:durableId="201E9975"/>
  <w16cid:commentId w16cid:paraId="0AD224B9" w16cid:durableId="201E9976"/>
  <w16cid:commentId w16cid:paraId="0D2364BC" w16cid:durableId="201E9977"/>
  <w16cid:commentId w16cid:paraId="6F2D5F2E" w16cid:durableId="201E9978"/>
  <w16cid:commentId w16cid:paraId="513028D2" w16cid:durableId="201E9979"/>
  <w16cid:commentId w16cid:paraId="292D7862" w16cid:durableId="201E997A"/>
  <w16cid:commentId w16cid:paraId="75AD7E9A" w16cid:durableId="201E997B"/>
  <w16cid:commentId w16cid:paraId="7620A2F1" w16cid:durableId="201E997C"/>
  <w16cid:commentId w16cid:paraId="379CD5AF" w16cid:durableId="201E997D"/>
  <w16cid:commentId w16cid:paraId="779F5D83" w16cid:durableId="201E997E"/>
  <w16cid:commentId w16cid:paraId="4861545D" w16cid:durableId="201E997F"/>
  <w16cid:commentId w16cid:paraId="395BF326" w16cid:durableId="201E9980"/>
  <w16cid:commentId w16cid:paraId="6C077A15" w16cid:durableId="201E9981"/>
  <w16cid:commentId w16cid:paraId="68BAE05C" w16cid:durableId="201E9982"/>
  <w16cid:commentId w16cid:paraId="2403396C" w16cid:durableId="202CFB66"/>
  <w16cid:commentId w16cid:paraId="73995E30" w16cid:durableId="201E9983"/>
  <w16cid:commentId w16cid:paraId="4417AC51" w16cid:durableId="201E9984"/>
  <w16cid:commentId w16cid:paraId="43C02AA6" w16cid:durableId="201E9985"/>
  <w16cid:commentId w16cid:paraId="37348A0F" w16cid:durableId="201E9986"/>
  <w16cid:commentId w16cid:paraId="11F07EF8" w16cid:durableId="201E9987"/>
  <w16cid:commentId w16cid:paraId="40B69EA6" w16cid:durableId="201E9988"/>
  <w16cid:commentId w16cid:paraId="1182EBC7" w16cid:durableId="201E9989"/>
  <w16cid:commentId w16cid:paraId="26C204A0" w16cid:durableId="201E998A"/>
  <w16cid:commentId w16cid:paraId="6966D485" w16cid:durableId="201E998B"/>
  <w16cid:commentId w16cid:paraId="1188C286" w16cid:durableId="201E998C"/>
  <w16cid:commentId w16cid:paraId="64DB4873" w16cid:durableId="202CFB71"/>
  <w16cid:commentId w16cid:paraId="79676D55" w16cid:durableId="202CFB72"/>
  <w16cid:commentId w16cid:paraId="27D467DA" w16cid:durableId="202CFB73"/>
  <w16cid:commentId w16cid:paraId="290477E9" w16cid:durableId="202CFB7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B6548" w14:textId="77777777" w:rsidR="00803B30" w:rsidRDefault="00803B30" w:rsidP="004721EC">
      <w:pPr>
        <w:spacing w:after="0" w:line="240" w:lineRule="auto"/>
      </w:pPr>
      <w:r>
        <w:separator/>
      </w:r>
    </w:p>
  </w:endnote>
  <w:endnote w:type="continuationSeparator" w:id="0">
    <w:p w14:paraId="4AF13A85" w14:textId="77777777" w:rsidR="00803B30" w:rsidRDefault="00803B30" w:rsidP="004721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hmer OS System">
    <w:altName w:val="Leelawadee UI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738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C9E3BE" w14:textId="38E76E02" w:rsidR="0085368C" w:rsidRDefault="008536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187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5C0225" w14:textId="77777777" w:rsidR="0085368C" w:rsidRDefault="008536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3028E8" w14:textId="77777777" w:rsidR="00803B30" w:rsidRDefault="00803B30" w:rsidP="004721EC">
      <w:pPr>
        <w:spacing w:after="0" w:line="240" w:lineRule="auto"/>
      </w:pPr>
      <w:r>
        <w:separator/>
      </w:r>
    </w:p>
  </w:footnote>
  <w:footnote w:type="continuationSeparator" w:id="0">
    <w:p w14:paraId="321A8E90" w14:textId="77777777" w:rsidR="00803B30" w:rsidRDefault="00803B30" w:rsidP="004721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75E63"/>
    <w:multiLevelType w:val="hybridMultilevel"/>
    <w:tmpl w:val="94482688"/>
    <w:lvl w:ilvl="0" w:tplc="9B3CE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9C3D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E495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4C28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AC9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80A9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A48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1ABD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74BF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CB5237B"/>
    <w:multiLevelType w:val="hybridMultilevel"/>
    <w:tmpl w:val="E35603C6"/>
    <w:lvl w:ilvl="0" w:tplc="0A20F2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2437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8C49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B4B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144F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06B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149A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7CBA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24B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8AE75D8"/>
    <w:multiLevelType w:val="hybridMultilevel"/>
    <w:tmpl w:val="81BEE462"/>
    <w:lvl w:ilvl="0" w:tplc="02BE8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5259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ACBF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903B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C618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A688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CC9E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F072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2C2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9E509C7"/>
    <w:multiLevelType w:val="hybridMultilevel"/>
    <w:tmpl w:val="97806F06"/>
    <w:lvl w:ilvl="0" w:tplc="B60C75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04B6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80C6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AAC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68E9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8049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BEE6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C16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4C7A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D3958CE"/>
    <w:multiLevelType w:val="hybridMultilevel"/>
    <w:tmpl w:val="A568F33C"/>
    <w:lvl w:ilvl="0" w:tplc="1348F6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D70D15"/>
    <w:multiLevelType w:val="hybridMultilevel"/>
    <w:tmpl w:val="1678724A"/>
    <w:lvl w:ilvl="0" w:tplc="F97A52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C2BF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585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E44D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A88F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F038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5C3D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CC85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9C5C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81140C8"/>
    <w:multiLevelType w:val="hybridMultilevel"/>
    <w:tmpl w:val="10760402"/>
    <w:lvl w:ilvl="0" w:tplc="9C364A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1B7833"/>
    <w:multiLevelType w:val="hybridMultilevel"/>
    <w:tmpl w:val="344E156A"/>
    <w:lvl w:ilvl="0" w:tplc="F614FC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388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D0E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D66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FA64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C69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76F6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A20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457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21325F7"/>
    <w:multiLevelType w:val="hybridMultilevel"/>
    <w:tmpl w:val="7E2CE1A6"/>
    <w:lvl w:ilvl="0" w:tplc="5E9E6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A40B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8E7B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D03D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7E9C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FA9F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68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E96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3C21E06"/>
    <w:multiLevelType w:val="hybridMultilevel"/>
    <w:tmpl w:val="F72018CA"/>
    <w:lvl w:ilvl="0" w:tplc="7F24F0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BAC3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3A5F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F283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C4DB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6C7F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A8D7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EE79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42FC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0"/>
  </w:num>
  <w:num w:numId="5">
    <w:abstractNumId w:val="7"/>
  </w:num>
  <w:num w:numId="6">
    <w:abstractNumId w:val="2"/>
  </w:num>
  <w:num w:numId="7">
    <w:abstractNumId w:val="9"/>
  </w:num>
  <w:num w:numId="8">
    <w:abstractNumId w:val="1"/>
  </w:num>
  <w:num w:numId="9">
    <w:abstractNumId w:val="3"/>
  </w:num>
  <w:num w:numId="10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egan Rollo">
    <w15:presenceInfo w15:providerId="None" w15:userId="Megan Rollo"/>
  </w15:person>
  <w15:person w15:author="Megan Rollo [2]">
    <w15:presenceInfo w15:providerId="AD" w15:userId="S-1-5-21-1451058757-1749049392-1947940980-235572"/>
  </w15:person>
  <w15:person w15:author="Josh">
    <w15:presenceInfo w15:providerId="None" w15:userId="Josh"/>
  </w15:person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zYxNLIwMza2NDM0MzBX0lEKTi0uzszPAykwqQUA8gmICCwAAAA="/>
  </w:docVars>
  <w:rsids>
    <w:rsidRoot w:val="007E50EC"/>
    <w:rsid w:val="00004D6E"/>
    <w:rsid w:val="00012F2F"/>
    <w:rsid w:val="00014E20"/>
    <w:rsid w:val="000214AB"/>
    <w:rsid w:val="00042304"/>
    <w:rsid w:val="00076E1A"/>
    <w:rsid w:val="000801A5"/>
    <w:rsid w:val="00084D28"/>
    <w:rsid w:val="0009468A"/>
    <w:rsid w:val="000A17C8"/>
    <w:rsid w:val="000A4ECA"/>
    <w:rsid w:val="000C2987"/>
    <w:rsid w:val="000C3037"/>
    <w:rsid w:val="000D3555"/>
    <w:rsid w:val="000D3B4C"/>
    <w:rsid w:val="000E2D19"/>
    <w:rsid w:val="000E78F8"/>
    <w:rsid w:val="00126BD7"/>
    <w:rsid w:val="001415EC"/>
    <w:rsid w:val="00147583"/>
    <w:rsid w:val="00175D2C"/>
    <w:rsid w:val="00186D68"/>
    <w:rsid w:val="001874A5"/>
    <w:rsid w:val="00194B8E"/>
    <w:rsid w:val="001C6FFF"/>
    <w:rsid w:val="002231C0"/>
    <w:rsid w:val="00236C14"/>
    <w:rsid w:val="00260629"/>
    <w:rsid w:val="002626EE"/>
    <w:rsid w:val="00263C47"/>
    <w:rsid w:val="002850C5"/>
    <w:rsid w:val="002864D3"/>
    <w:rsid w:val="00290DED"/>
    <w:rsid w:val="002910D2"/>
    <w:rsid w:val="002B5355"/>
    <w:rsid w:val="002C2A9F"/>
    <w:rsid w:val="002E5E73"/>
    <w:rsid w:val="00321878"/>
    <w:rsid w:val="00330461"/>
    <w:rsid w:val="00331ECB"/>
    <w:rsid w:val="00340779"/>
    <w:rsid w:val="003422A3"/>
    <w:rsid w:val="00344D9A"/>
    <w:rsid w:val="003630D0"/>
    <w:rsid w:val="003B7D13"/>
    <w:rsid w:val="003C68A9"/>
    <w:rsid w:val="003D4E13"/>
    <w:rsid w:val="003E662E"/>
    <w:rsid w:val="003F1011"/>
    <w:rsid w:val="003F301B"/>
    <w:rsid w:val="00430679"/>
    <w:rsid w:val="004545A5"/>
    <w:rsid w:val="00471A2E"/>
    <w:rsid w:val="004721EC"/>
    <w:rsid w:val="004751A5"/>
    <w:rsid w:val="004905F4"/>
    <w:rsid w:val="004B45AA"/>
    <w:rsid w:val="004C43D2"/>
    <w:rsid w:val="004D4BCD"/>
    <w:rsid w:val="004E519D"/>
    <w:rsid w:val="004F3E5A"/>
    <w:rsid w:val="00502A16"/>
    <w:rsid w:val="005260F7"/>
    <w:rsid w:val="00535CA3"/>
    <w:rsid w:val="00566671"/>
    <w:rsid w:val="0056750C"/>
    <w:rsid w:val="005A7E56"/>
    <w:rsid w:val="005B2EF1"/>
    <w:rsid w:val="005B3731"/>
    <w:rsid w:val="005C2296"/>
    <w:rsid w:val="005C4AA9"/>
    <w:rsid w:val="005D6A58"/>
    <w:rsid w:val="005D6D18"/>
    <w:rsid w:val="005E4456"/>
    <w:rsid w:val="00602F70"/>
    <w:rsid w:val="00624118"/>
    <w:rsid w:val="00640423"/>
    <w:rsid w:val="00652901"/>
    <w:rsid w:val="00654085"/>
    <w:rsid w:val="006540EF"/>
    <w:rsid w:val="00675C3E"/>
    <w:rsid w:val="00694B40"/>
    <w:rsid w:val="00697306"/>
    <w:rsid w:val="00697BD1"/>
    <w:rsid w:val="006C523D"/>
    <w:rsid w:val="006C78ED"/>
    <w:rsid w:val="006D672A"/>
    <w:rsid w:val="006F2E78"/>
    <w:rsid w:val="007246BF"/>
    <w:rsid w:val="00732920"/>
    <w:rsid w:val="00734E1F"/>
    <w:rsid w:val="00740A28"/>
    <w:rsid w:val="00750F71"/>
    <w:rsid w:val="00756F71"/>
    <w:rsid w:val="0076024A"/>
    <w:rsid w:val="00782A8A"/>
    <w:rsid w:val="00786C4D"/>
    <w:rsid w:val="007C6B6E"/>
    <w:rsid w:val="007D11F6"/>
    <w:rsid w:val="007D29E3"/>
    <w:rsid w:val="007D49FB"/>
    <w:rsid w:val="007E50EC"/>
    <w:rsid w:val="008023E7"/>
    <w:rsid w:val="00803B30"/>
    <w:rsid w:val="00803E03"/>
    <w:rsid w:val="00813CD7"/>
    <w:rsid w:val="00822A3E"/>
    <w:rsid w:val="00830605"/>
    <w:rsid w:val="00841F3F"/>
    <w:rsid w:val="0085368C"/>
    <w:rsid w:val="008640F9"/>
    <w:rsid w:val="00873E23"/>
    <w:rsid w:val="008856BF"/>
    <w:rsid w:val="00891F51"/>
    <w:rsid w:val="00891F70"/>
    <w:rsid w:val="008C4A33"/>
    <w:rsid w:val="008D1D86"/>
    <w:rsid w:val="008E6157"/>
    <w:rsid w:val="00904AFA"/>
    <w:rsid w:val="00907334"/>
    <w:rsid w:val="009171DB"/>
    <w:rsid w:val="00973DA4"/>
    <w:rsid w:val="0099281E"/>
    <w:rsid w:val="00994570"/>
    <w:rsid w:val="009A1860"/>
    <w:rsid w:val="009C0130"/>
    <w:rsid w:val="009D6BBA"/>
    <w:rsid w:val="009E14FE"/>
    <w:rsid w:val="009E69FA"/>
    <w:rsid w:val="009F0A0B"/>
    <w:rsid w:val="009F7267"/>
    <w:rsid w:val="009F7F3E"/>
    <w:rsid w:val="00A11D4D"/>
    <w:rsid w:val="00A15B66"/>
    <w:rsid w:val="00A30D43"/>
    <w:rsid w:val="00A34B5F"/>
    <w:rsid w:val="00A42E6D"/>
    <w:rsid w:val="00A451E8"/>
    <w:rsid w:val="00A50018"/>
    <w:rsid w:val="00A505D7"/>
    <w:rsid w:val="00A63281"/>
    <w:rsid w:val="00A63E1F"/>
    <w:rsid w:val="00A64A7D"/>
    <w:rsid w:val="00A669A6"/>
    <w:rsid w:val="00A672AB"/>
    <w:rsid w:val="00A87E42"/>
    <w:rsid w:val="00A9503A"/>
    <w:rsid w:val="00AA4829"/>
    <w:rsid w:val="00AB6866"/>
    <w:rsid w:val="00AD5D5A"/>
    <w:rsid w:val="00AE6BD2"/>
    <w:rsid w:val="00B44732"/>
    <w:rsid w:val="00B51172"/>
    <w:rsid w:val="00B72E6C"/>
    <w:rsid w:val="00B72F02"/>
    <w:rsid w:val="00B818CE"/>
    <w:rsid w:val="00B82462"/>
    <w:rsid w:val="00B90F3B"/>
    <w:rsid w:val="00BA56F2"/>
    <w:rsid w:val="00BC21C9"/>
    <w:rsid w:val="00BD0E6A"/>
    <w:rsid w:val="00BD1559"/>
    <w:rsid w:val="00BE6631"/>
    <w:rsid w:val="00BF5EB5"/>
    <w:rsid w:val="00C41792"/>
    <w:rsid w:val="00C75006"/>
    <w:rsid w:val="00C904EF"/>
    <w:rsid w:val="00CB07A2"/>
    <w:rsid w:val="00CB2BD1"/>
    <w:rsid w:val="00CB6B87"/>
    <w:rsid w:val="00CD7743"/>
    <w:rsid w:val="00CF006E"/>
    <w:rsid w:val="00D17A04"/>
    <w:rsid w:val="00D519A8"/>
    <w:rsid w:val="00D5367D"/>
    <w:rsid w:val="00DB4066"/>
    <w:rsid w:val="00DC5DAC"/>
    <w:rsid w:val="00DE3472"/>
    <w:rsid w:val="00E0353F"/>
    <w:rsid w:val="00E17673"/>
    <w:rsid w:val="00E3584D"/>
    <w:rsid w:val="00E36E60"/>
    <w:rsid w:val="00E44ABB"/>
    <w:rsid w:val="00E53F64"/>
    <w:rsid w:val="00E93433"/>
    <w:rsid w:val="00EA1D12"/>
    <w:rsid w:val="00EB223F"/>
    <w:rsid w:val="00EB58E8"/>
    <w:rsid w:val="00ED622B"/>
    <w:rsid w:val="00EF26FA"/>
    <w:rsid w:val="00F07541"/>
    <w:rsid w:val="00F15E14"/>
    <w:rsid w:val="00F50852"/>
    <w:rsid w:val="00F64F45"/>
    <w:rsid w:val="00F71D1E"/>
    <w:rsid w:val="00F736CC"/>
    <w:rsid w:val="00F7578C"/>
    <w:rsid w:val="00F87951"/>
    <w:rsid w:val="00F962A5"/>
    <w:rsid w:val="00FA661E"/>
    <w:rsid w:val="00FB353F"/>
    <w:rsid w:val="00FC1822"/>
    <w:rsid w:val="00FC279A"/>
    <w:rsid w:val="00FC5BB6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9D006"/>
  <w15:docId w15:val="{B090597B-B520-47EC-8A0E-80832D8D0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E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024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C4A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C4A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C4A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4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4AA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4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4AA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540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Hyperlink">
    <w:name w:val="Hyperlink"/>
    <w:basedOn w:val="DefaultParagraphFont"/>
    <w:uiPriority w:val="99"/>
    <w:unhideWhenUsed/>
    <w:rsid w:val="00A5001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50018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4721E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1EC"/>
  </w:style>
  <w:style w:type="paragraph" w:styleId="Footer">
    <w:name w:val="footer"/>
    <w:basedOn w:val="Normal"/>
    <w:link w:val="FooterChar"/>
    <w:uiPriority w:val="99"/>
    <w:unhideWhenUsed/>
    <w:rsid w:val="004721E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295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901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347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614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05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00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7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6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76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823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18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64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138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3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0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704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733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10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9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43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66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4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jpe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microsoft.com/office/2011/relationships/commentsExtended" Target="commentsExtended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8" Type="http://schemas.openxmlformats.org/officeDocument/2006/relationships/image" Target="media/image40.jpeg"/><Relationship Id="rId66" Type="http://schemas.openxmlformats.org/officeDocument/2006/relationships/image" Target="media/image45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jpe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jpeg"/><Relationship Id="rId59" Type="http://schemas.openxmlformats.org/officeDocument/2006/relationships/image" Target="media/image41.jpeg"/><Relationship Id="rId67" Type="http://schemas.openxmlformats.org/officeDocument/2006/relationships/image" Target="media/image4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57" Type="http://schemas.openxmlformats.org/officeDocument/2006/relationships/image" Target="media/image39.png"/><Relationship Id="rId10" Type="http://schemas.openxmlformats.org/officeDocument/2006/relationships/comments" Target="comments.xml"/><Relationship Id="rId31" Type="http://schemas.openxmlformats.org/officeDocument/2006/relationships/image" Target="media/image22.png"/><Relationship Id="rId44" Type="http://schemas.openxmlformats.org/officeDocument/2006/relationships/hyperlink" Target="https://commons.wikimedia.org/wiki/File:Gestures_Flick.png" TargetMode="External"/><Relationship Id="rId60" Type="http://schemas.openxmlformats.org/officeDocument/2006/relationships/image" Target="media/image42.jpe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76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2357</Words>
  <Characters>13440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cp:lastModifiedBy>Josh</cp:lastModifiedBy>
  <cp:revision>4</cp:revision>
  <cp:lastPrinted>2019-03-07T03:09:00Z</cp:lastPrinted>
  <dcterms:created xsi:type="dcterms:W3CDTF">2019-03-07T08:41:00Z</dcterms:created>
  <dcterms:modified xsi:type="dcterms:W3CDTF">2019-03-08T05:15:00Z</dcterms:modified>
</cp:coreProperties>
</file>